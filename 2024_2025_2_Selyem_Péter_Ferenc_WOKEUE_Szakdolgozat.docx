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DD2E0F6" w14:textId="77777777" w:rsidR="0091475E" w:rsidRPr="003D3289" w:rsidRDefault="0091475E" w:rsidP="00E83FB4">
      <w:pPr>
        <w:ind w:firstLine="0"/>
        <w:jc w:val="center"/>
        <w:rPr>
          <w:rFonts w:cs="Times New Roman"/>
          <w:sz w:val="32"/>
          <w:szCs w:val="28"/>
        </w:rPr>
      </w:pPr>
      <w:r w:rsidRPr="003D3289">
        <w:rPr>
          <w:rFonts w:cs="Times New Roman"/>
          <w:sz w:val="32"/>
          <w:szCs w:val="28"/>
        </w:rPr>
        <w:t>Pannon Egyetem</w:t>
      </w:r>
    </w:p>
    <w:p w14:paraId="1E0D3960" w14:textId="77777777" w:rsidR="0091475E" w:rsidRPr="003D3289" w:rsidRDefault="0091475E" w:rsidP="00E83FB4">
      <w:pPr>
        <w:ind w:firstLine="0"/>
        <w:jc w:val="center"/>
        <w:rPr>
          <w:rFonts w:cs="Times New Roman"/>
          <w:sz w:val="32"/>
          <w:szCs w:val="28"/>
        </w:rPr>
      </w:pPr>
      <w:r w:rsidRPr="003D3289">
        <w:rPr>
          <w:rFonts w:cs="Times New Roman"/>
          <w:sz w:val="32"/>
          <w:szCs w:val="28"/>
        </w:rPr>
        <w:t>Műszaki Informatikai Kar</w:t>
      </w:r>
    </w:p>
    <w:p w14:paraId="7C5EE306" w14:textId="54ADD354" w:rsidR="0091475E" w:rsidRPr="00C856DA" w:rsidRDefault="00E23E26" w:rsidP="00E83FB4">
      <w:pPr>
        <w:ind w:firstLine="0"/>
        <w:jc w:val="center"/>
        <w:rPr>
          <w:rFonts w:cs="Times New Roman"/>
          <w:sz w:val="32"/>
          <w:szCs w:val="28"/>
          <w:rPrChange w:id="0" w:author="Win10" w:date="2025-04-25T20:31:00Z">
            <w:rPr>
              <w:rFonts w:cs="Times New Roman"/>
              <w:color w:val="FF0000"/>
              <w:sz w:val="32"/>
              <w:szCs w:val="28"/>
            </w:rPr>
          </w:rPrChange>
        </w:rPr>
      </w:pPr>
      <w:r w:rsidRPr="00C856DA">
        <w:rPr>
          <w:rFonts w:cs="Times New Roman"/>
          <w:sz w:val="32"/>
          <w:szCs w:val="28"/>
          <w:rPrChange w:id="1" w:author="Win10" w:date="2025-04-25T20:31:00Z">
            <w:rPr>
              <w:rFonts w:cs="Times New Roman"/>
              <w:color w:val="FF0000"/>
              <w:sz w:val="32"/>
              <w:szCs w:val="28"/>
            </w:rPr>
          </w:rPrChange>
        </w:rPr>
        <w:t>Villamosmérnöki és Információs Rendszerek Tanszék</w:t>
      </w:r>
    </w:p>
    <w:p w14:paraId="5F386480" w14:textId="720D9ED7" w:rsidR="0091475E" w:rsidRPr="00C856DA" w:rsidRDefault="00E23E26" w:rsidP="00E83FB4">
      <w:pPr>
        <w:spacing w:after="1600"/>
        <w:ind w:firstLine="0"/>
        <w:jc w:val="center"/>
        <w:rPr>
          <w:rFonts w:cs="Times New Roman"/>
          <w:sz w:val="32"/>
          <w:szCs w:val="28"/>
          <w:rPrChange w:id="2" w:author="Win10" w:date="2025-04-25T20:31:00Z">
            <w:rPr>
              <w:rFonts w:cs="Times New Roman"/>
              <w:color w:val="FF0000"/>
              <w:sz w:val="32"/>
              <w:szCs w:val="28"/>
            </w:rPr>
          </w:rPrChange>
        </w:rPr>
      </w:pPr>
      <w:r w:rsidRPr="00C856DA">
        <w:rPr>
          <w:rFonts w:cs="Times New Roman"/>
          <w:sz w:val="32"/>
          <w:szCs w:val="28"/>
          <w:rPrChange w:id="3" w:author="Win10" w:date="2025-04-25T20:31:00Z">
            <w:rPr>
              <w:rFonts w:cs="Times New Roman"/>
              <w:color w:val="FF0000"/>
              <w:sz w:val="32"/>
              <w:szCs w:val="28"/>
            </w:rPr>
          </w:rPrChange>
        </w:rPr>
        <w:t>Programtervező informatikus BSc</w:t>
      </w:r>
    </w:p>
    <w:p w14:paraId="11745E24" w14:textId="6B69CA96" w:rsidR="0091475E" w:rsidRPr="00C856DA" w:rsidRDefault="0091475E" w:rsidP="00E83FB4">
      <w:pPr>
        <w:spacing w:after="1000"/>
        <w:ind w:firstLine="0"/>
        <w:jc w:val="center"/>
        <w:rPr>
          <w:rFonts w:cs="Times New Roman"/>
          <w:sz w:val="32"/>
          <w:szCs w:val="28"/>
          <w:rPrChange w:id="4" w:author="Win10" w:date="2025-04-25T20:31:00Z">
            <w:rPr>
              <w:rFonts w:cs="Times New Roman"/>
              <w:color w:val="FF0000"/>
              <w:sz w:val="32"/>
              <w:szCs w:val="28"/>
            </w:rPr>
          </w:rPrChange>
        </w:rPr>
      </w:pPr>
      <w:r w:rsidRPr="00C856DA">
        <w:rPr>
          <w:rFonts w:cs="Times New Roman"/>
          <w:b/>
          <w:sz w:val="52"/>
          <w:szCs w:val="48"/>
          <w:rPrChange w:id="5" w:author="Win10" w:date="2025-04-25T20:31:00Z">
            <w:rPr>
              <w:rFonts w:cs="Times New Roman"/>
              <w:b/>
              <w:color w:val="FF0000"/>
              <w:sz w:val="52"/>
              <w:szCs w:val="48"/>
            </w:rPr>
          </w:rPrChange>
        </w:rPr>
        <w:t>SZAK</w:t>
      </w:r>
      <w:del w:id="6" w:author="Win10" w:date="2025-04-25T20:25:00Z">
        <w:r w:rsidR="002C00D3" w:rsidRPr="00C856DA" w:rsidDel="00C856DA">
          <w:rPr>
            <w:rFonts w:cs="Times New Roman"/>
            <w:b/>
            <w:sz w:val="52"/>
            <w:szCs w:val="48"/>
            <w:rPrChange w:id="7" w:author="Win10" w:date="2025-04-25T20:31:00Z">
              <w:rPr>
                <w:rFonts w:cs="Times New Roman"/>
                <w:b/>
                <w:color w:val="FF0000"/>
                <w:sz w:val="52"/>
                <w:szCs w:val="48"/>
              </w:rPr>
            </w:rPrChange>
          </w:rPr>
          <w:delText>-</w:delText>
        </w:r>
        <w:r w:rsidR="00202FE2" w:rsidRPr="00C856DA" w:rsidDel="00C856DA">
          <w:rPr>
            <w:rFonts w:cs="Times New Roman"/>
            <w:b/>
            <w:sz w:val="52"/>
            <w:szCs w:val="48"/>
            <w:rPrChange w:id="8" w:author="Win10" w:date="2025-04-25T20:31:00Z">
              <w:rPr>
                <w:rFonts w:cs="Times New Roman"/>
                <w:b/>
                <w:color w:val="FF0000"/>
                <w:sz w:val="52"/>
                <w:szCs w:val="48"/>
              </w:rPr>
            </w:rPrChange>
          </w:rPr>
          <w:delText>/DIPLOMA</w:delText>
        </w:r>
      </w:del>
      <w:r w:rsidR="00202FE2" w:rsidRPr="00C856DA">
        <w:rPr>
          <w:rFonts w:cs="Times New Roman"/>
          <w:b/>
          <w:sz w:val="52"/>
          <w:szCs w:val="48"/>
          <w:rPrChange w:id="9" w:author="Win10" w:date="2025-04-25T20:31:00Z">
            <w:rPr>
              <w:rFonts w:cs="Times New Roman"/>
              <w:b/>
              <w:color w:val="FF0000"/>
              <w:sz w:val="52"/>
              <w:szCs w:val="48"/>
            </w:rPr>
          </w:rPrChange>
        </w:rPr>
        <w:t>DOLGOZAT</w:t>
      </w:r>
    </w:p>
    <w:p w14:paraId="384C442D" w14:textId="2400E22B" w:rsidR="0091475E" w:rsidRPr="00C856DA" w:rsidRDefault="00E23E26" w:rsidP="00E83FB4">
      <w:pPr>
        <w:spacing w:after="1000"/>
        <w:ind w:firstLine="0"/>
        <w:jc w:val="center"/>
        <w:rPr>
          <w:rFonts w:cs="Times New Roman"/>
          <w:b/>
          <w:sz w:val="36"/>
          <w:szCs w:val="32"/>
          <w:rPrChange w:id="10" w:author="Win10" w:date="2025-04-25T20:31:00Z">
            <w:rPr>
              <w:rFonts w:cs="Times New Roman"/>
              <w:b/>
              <w:color w:val="FF0000"/>
              <w:sz w:val="36"/>
              <w:szCs w:val="32"/>
            </w:rPr>
          </w:rPrChange>
        </w:rPr>
      </w:pPr>
      <w:r w:rsidRPr="00C856DA">
        <w:rPr>
          <w:rFonts w:cs="Times New Roman"/>
          <w:b/>
          <w:sz w:val="36"/>
          <w:szCs w:val="32"/>
          <w:rPrChange w:id="11" w:author="Win10" w:date="2025-04-25T20:31:00Z">
            <w:rPr>
              <w:rFonts w:cs="Times New Roman"/>
              <w:b/>
              <w:color w:val="FF0000"/>
              <w:sz w:val="36"/>
              <w:szCs w:val="32"/>
            </w:rPr>
          </w:rPrChange>
        </w:rPr>
        <w:t>Edzőterem menedzsment webalkalmazás fejlesztése</w:t>
      </w:r>
    </w:p>
    <w:p w14:paraId="60E0358F" w14:textId="777B3675" w:rsidR="0091475E" w:rsidRPr="00C856DA" w:rsidRDefault="00E23E26" w:rsidP="00E83FB4">
      <w:pPr>
        <w:spacing w:after="2800"/>
        <w:ind w:firstLine="0"/>
        <w:jc w:val="center"/>
        <w:rPr>
          <w:rFonts w:cs="Times New Roman"/>
          <w:b/>
          <w:sz w:val="32"/>
          <w:szCs w:val="28"/>
          <w:rPrChange w:id="12" w:author="Win10" w:date="2025-04-25T20:31:00Z">
            <w:rPr>
              <w:rFonts w:cs="Times New Roman"/>
              <w:b/>
              <w:color w:val="FF0000"/>
              <w:sz w:val="32"/>
              <w:szCs w:val="28"/>
            </w:rPr>
          </w:rPrChange>
        </w:rPr>
      </w:pPr>
      <w:r w:rsidRPr="00C856DA">
        <w:rPr>
          <w:rFonts w:cs="Times New Roman"/>
          <w:b/>
          <w:sz w:val="36"/>
          <w:szCs w:val="32"/>
          <w:rPrChange w:id="13" w:author="Win10" w:date="2025-04-25T20:31:00Z">
            <w:rPr>
              <w:rFonts w:cs="Times New Roman"/>
              <w:b/>
              <w:color w:val="FF0000"/>
              <w:sz w:val="36"/>
              <w:szCs w:val="32"/>
            </w:rPr>
          </w:rPrChange>
        </w:rPr>
        <w:t>Selyem Péter Ferenc</w:t>
      </w:r>
    </w:p>
    <w:p w14:paraId="1473862B" w14:textId="7879755D" w:rsidR="0091475E" w:rsidRPr="00C856DA" w:rsidRDefault="0091475E" w:rsidP="00E83FB4">
      <w:pPr>
        <w:ind w:firstLine="0"/>
        <w:jc w:val="center"/>
        <w:rPr>
          <w:rFonts w:cs="Times New Roman"/>
          <w:sz w:val="32"/>
          <w:szCs w:val="28"/>
          <w:rPrChange w:id="14" w:author="Win10" w:date="2025-04-25T20:31:00Z">
            <w:rPr>
              <w:rFonts w:cs="Times New Roman"/>
              <w:color w:val="FF0000"/>
              <w:sz w:val="32"/>
              <w:szCs w:val="28"/>
            </w:rPr>
          </w:rPrChange>
        </w:rPr>
      </w:pPr>
      <w:r w:rsidRPr="00C856DA">
        <w:rPr>
          <w:rFonts w:cs="Times New Roman"/>
          <w:sz w:val="32"/>
          <w:szCs w:val="28"/>
          <w:rPrChange w:id="15" w:author="Win10" w:date="2025-04-25T20:31:00Z">
            <w:rPr>
              <w:rFonts w:cs="Times New Roman"/>
              <w:color w:val="FF0000"/>
              <w:sz w:val="32"/>
              <w:szCs w:val="28"/>
            </w:rPr>
          </w:rPrChange>
        </w:rPr>
        <w:t xml:space="preserve">Témavezető: </w:t>
      </w:r>
      <w:r w:rsidR="00E23E26" w:rsidRPr="00C856DA">
        <w:rPr>
          <w:rFonts w:cs="Times New Roman"/>
          <w:sz w:val="32"/>
          <w:szCs w:val="28"/>
          <w:rPrChange w:id="16" w:author="Win10" w:date="2025-04-25T20:31:00Z">
            <w:rPr>
              <w:rFonts w:cs="Times New Roman"/>
              <w:color w:val="FF0000"/>
              <w:sz w:val="32"/>
              <w:szCs w:val="28"/>
            </w:rPr>
          </w:rPrChange>
        </w:rPr>
        <w:t>Nagy Zsuzsanna</w:t>
      </w:r>
    </w:p>
    <w:p w14:paraId="2EEEE395" w14:textId="16387076" w:rsidR="00037D0C" w:rsidRPr="00C856DA" w:rsidRDefault="00BB10CB" w:rsidP="00E83FB4">
      <w:pPr>
        <w:ind w:firstLine="0"/>
        <w:jc w:val="center"/>
        <w:rPr>
          <w:rFonts w:cs="Times New Roman"/>
          <w:sz w:val="32"/>
          <w:szCs w:val="28"/>
          <w:rPrChange w:id="17" w:author="Win10" w:date="2025-04-25T20:31:00Z">
            <w:rPr>
              <w:rFonts w:cs="Times New Roman"/>
              <w:color w:val="FF0000"/>
              <w:sz w:val="32"/>
              <w:szCs w:val="28"/>
            </w:rPr>
          </w:rPrChange>
        </w:rPr>
      </w:pPr>
      <w:del w:id="18" w:author="Win10" w:date="2025-04-25T20:27:00Z">
        <w:r w:rsidRPr="00C856DA" w:rsidDel="00C856DA">
          <w:rPr>
            <w:rFonts w:cs="Times New Roman"/>
            <w:sz w:val="32"/>
            <w:szCs w:val="28"/>
            <w:rPrChange w:id="19" w:author="Win10" w:date="2025-04-25T20:31:00Z">
              <w:rPr>
                <w:rFonts w:cs="Times New Roman"/>
                <w:color w:val="FF0000"/>
                <w:sz w:val="32"/>
                <w:szCs w:val="28"/>
              </w:rPr>
            </w:rPrChange>
          </w:rPr>
          <w:delText>Külső/belső konzulens: Nagy Zsuzsanna</w:delText>
        </w:r>
      </w:del>
    </w:p>
    <w:p w14:paraId="1D9D9B4E" w14:textId="3249813F" w:rsidR="00791D1B" w:rsidRPr="00E4516C" w:rsidRDefault="00E23E26" w:rsidP="00E83FB4">
      <w:pPr>
        <w:spacing w:after="240"/>
        <w:ind w:firstLine="0"/>
        <w:jc w:val="center"/>
        <w:rPr>
          <w:rFonts w:cs="Times New Roman"/>
          <w:sz w:val="28"/>
          <w:szCs w:val="28"/>
        </w:rPr>
        <w:sectPr w:rsidR="00791D1B" w:rsidRPr="00E4516C" w:rsidSect="009823AA">
          <w:headerReference w:type="default" r:id="rId8"/>
          <w:footerReference w:type="default" r:id="rId9"/>
          <w:pgSz w:w="11906" w:h="16838" w:code="9"/>
          <w:pgMar w:top="1418" w:right="1418" w:bottom="1418" w:left="1418" w:header="709" w:footer="709" w:gutter="567"/>
          <w:pgNumType w:start="1"/>
          <w:cols w:space="708"/>
          <w:docGrid w:linePitch="360"/>
        </w:sectPr>
      </w:pPr>
      <w:r w:rsidRPr="00C856DA">
        <w:rPr>
          <w:rFonts w:cs="Times New Roman"/>
          <w:sz w:val="32"/>
          <w:szCs w:val="28"/>
          <w:rPrChange w:id="20" w:author="Win10" w:date="2025-04-25T20:31:00Z">
            <w:rPr>
              <w:rFonts w:cs="Times New Roman"/>
              <w:color w:val="FF0000"/>
              <w:sz w:val="32"/>
              <w:szCs w:val="28"/>
            </w:rPr>
          </w:rPrChange>
        </w:rPr>
        <w:t>2025</w:t>
      </w:r>
    </w:p>
    <w:p w14:paraId="425BC073" w14:textId="5AF4D687" w:rsidR="00EC7547" w:rsidRPr="002273BF" w:rsidDel="00C856DA" w:rsidRDefault="00C856DA" w:rsidP="00674F6E">
      <w:pPr>
        <w:pStyle w:val="Cm"/>
        <w:rPr>
          <w:del w:id="21" w:author="Win10" w:date="2025-04-25T20:29:00Z"/>
          <w:color w:val="FF0000"/>
        </w:rPr>
      </w:pPr>
      <w:ins w:id="22" w:author="Win10" w:date="2025-04-25T20:29:00Z">
        <w:r>
          <w:rPr>
            <w:noProof/>
            <w:lang w:eastAsia="hu-HU"/>
          </w:rPr>
          <w:lastRenderedPageBreak/>
          <w:drawing>
            <wp:anchor distT="0" distB="0" distL="114300" distR="114300" simplePos="0" relativeHeight="251673600" behindDoc="0" locked="0" layoutInCell="1" allowOverlap="1" wp14:anchorId="3371F510" wp14:editId="6145DD1D">
              <wp:simplePos x="0" y="0"/>
              <wp:positionH relativeFrom="column">
                <wp:posOffset>-1224915</wp:posOffset>
              </wp:positionH>
              <wp:positionV relativeFrom="paragraph">
                <wp:posOffset>-840056</wp:posOffset>
              </wp:positionV>
              <wp:extent cx="7493514" cy="10592972"/>
              <wp:effectExtent l="0" t="0" r="0" b="0"/>
              <wp:wrapNone/>
              <wp:docPr id="4"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7493514" cy="10592972"/>
                      </a:xfrm>
                      <a:prstGeom prst="rect">
                        <a:avLst/>
                      </a:prstGeom>
                    </pic:spPr>
                  </pic:pic>
                </a:graphicData>
              </a:graphic>
              <wp14:sizeRelH relativeFrom="page">
                <wp14:pctWidth>0</wp14:pctWidth>
              </wp14:sizeRelH>
              <wp14:sizeRelV relativeFrom="page">
                <wp14:pctHeight>0</wp14:pctHeight>
              </wp14:sizeRelV>
            </wp:anchor>
          </w:drawing>
        </w:r>
      </w:ins>
      <w:del w:id="23" w:author="Win10" w:date="2025-04-25T20:29:00Z">
        <w:r w:rsidR="00572DF2" w:rsidRPr="002273BF" w:rsidDel="00C856DA">
          <w:rPr>
            <w:color w:val="FF0000"/>
          </w:rPr>
          <w:delText>Témakiírás</w:delText>
        </w:r>
      </w:del>
    </w:p>
    <w:p w14:paraId="54F2CFB2" w14:textId="0B420EA3" w:rsidR="00572DF2" w:rsidRPr="002273BF" w:rsidDel="00C856DA" w:rsidRDefault="00572DF2" w:rsidP="00037D0C">
      <w:pPr>
        <w:pStyle w:val="Firstparagraph"/>
        <w:rPr>
          <w:del w:id="24" w:author="Win10" w:date="2025-04-25T20:29:00Z"/>
          <w:color w:val="FF0000"/>
        </w:rPr>
      </w:pPr>
      <w:del w:id="25" w:author="Win10" w:date="2025-04-25T20:29:00Z">
        <w:r w:rsidRPr="002273BF" w:rsidDel="00C856DA">
          <w:rPr>
            <w:color w:val="FF0000"/>
          </w:rPr>
          <w:delText>A szkennelt formában megkapott témakiírás beillesztése a dolgozatba.</w:delText>
        </w:r>
      </w:del>
    </w:p>
    <w:p w14:paraId="0216CA4B" w14:textId="320A94A2" w:rsidR="00037D0C" w:rsidRPr="00037D0C" w:rsidRDefault="00037D0C">
      <w:pPr>
        <w:ind w:firstLine="0"/>
        <w:pPrChange w:id="26" w:author="Win10" w:date="2025-04-25T20:29:00Z">
          <w:pPr/>
        </w:pPrChange>
      </w:pPr>
      <w:del w:id="27" w:author="Win10" w:date="2025-04-25T20:29:00Z">
        <w:r w:rsidDel="00C856DA">
          <w:rPr>
            <w:noProof/>
            <w:lang w:eastAsia="hu-HU"/>
          </w:rPr>
          <w:drawing>
            <wp:inline distT="0" distB="0" distL="0" distR="0" wp14:anchorId="5A4BA6F0" wp14:editId="070F980A">
              <wp:extent cx="5399405" cy="7642225"/>
              <wp:effectExtent l="0" t="0" r="0" b="0"/>
              <wp:docPr id="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399405" cy="7642225"/>
                      </a:xfrm>
                      <a:prstGeom prst="rect">
                        <a:avLst/>
                      </a:prstGeom>
                    </pic:spPr>
                  </pic:pic>
                </a:graphicData>
              </a:graphic>
            </wp:inline>
          </w:drawing>
        </w:r>
      </w:del>
    </w:p>
    <w:p w14:paraId="3F5B3E91" w14:textId="77777777" w:rsidR="00572DF2" w:rsidRPr="00632D14" w:rsidRDefault="00572DF2" w:rsidP="00A869AC">
      <w:pPr>
        <w:ind w:firstLine="0"/>
        <w:rPr>
          <w:rFonts w:cs="Times New Roman"/>
          <w:sz w:val="28"/>
          <w:szCs w:val="28"/>
        </w:rPr>
      </w:pPr>
    </w:p>
    <w:p w14:paraId="2A7C17AC" w14:textId="77777777" w:rsidR="00791D1B" w:rsidRDefault="00791D1B" w:rsidP="00FD106F">
      <w:pPr>
        <w:pageBreakBefore/>
        <w:spacing w:before="720" w:after="480"/>
        <w:rPr>
          <w:rFonts w:cs="Times New Roman"/>
          <w:b/>
          <w:sz w:val="28"/>
          <w:szCs w:val="28"/>
        </w:rPr>
        <w:sectPr w:rsidR="00791D1B" w:rsidSect="009823AA">
          <w:type w:val="oddPage"/>
          <w:pgSz w:w="11906" w:h="16838" w:code="9"/>
          <w:pgMar w:top="1418" w:right="1418" w:bottom="1418" w:left="1418" w:header="709" w:footer="709" w:gutter="567"/>
          <w:pgNumType w:start="1"/>
          <w:cols w:space="708"/>
          <w:docGrid w:linePitch="360"/>
        </w:sectPr>
      </w:pPr>
      <w:bookmarkStart w:id="28" w:name="_Toc68948682"/>
    </w:p>
    <w:p w14:paraId="75A4E78A" w14:textId="77777777" w:rsidR="000B3866" w:rsidRDefault="00EF6CAA" w:rsidP="009F025B">
      <w:pPr>
        <w:pStyle w:val="Cm"/>
        <w:spacing w:after="480" w:line="360" w:lineRule="auto"/>
      </w:pPr>
      <w:bookmarkStart w:id="29" w:name="_Toc68948683"/>
      <w:bookmarkEnd w:id="28"/>
      <w:r>
        <w:lastRenderedPageBreak/>
        <w:t xml:space="preserve">Hallgatói nyilatkozat </w:t>
      </w:r>
    </w:p>
    <w:p w14:paraId="2351622B" w14:textId="6EE6B5D3" w:rsidR="00766D15" w:rsidRPr="00E4516C" w:rsidRDefault="00766D15" w:rsidP="00F630E6">
      <w:pPr>
        <w:pStyle w:val="Firstparagraph"/>
        <w:spacing w:after="120"/>
      </w:pPr>
      <w:r w:rsidRPr="00E4516C">
        <w:t xml:space="preserve">Alulírott </w:t>
      </w:r>
      <w:r w:rsidR="00E23E26" w:rsidRPr="00E4516C">
        <w:rPr>
          <w:rPrChange w:id="30" w:author="Win10" w:date="2025-04-25T20:42:00Z">
            <w:rPr>
              <w:color w:val="FF0000"/>
            </w:rPr>
          </w:rPrChange>
        </w:rPr>
        <w:t>Selyem Péter Ferenc</w:t>
      </w:r>
      <w:r w:rsidRPr="00E4516C">
        <w:rPr>
          <w:rPrChange w:id="31" w:author="Win10" w:date="2025-04-25T20:42:00Z">
            <w:rPr>
              <w:color w:val="FF0000"/>
            </w:rPr>
          </w:rPrChange>
        </w:rPr>
        <w:t xml:space="preserve"> </w:t>
      </w:r>
      <w:r w:rsidRPr="00E4516C">
        <w:t xml:space="preserve">hallgató (Neptun kód: </w:t>
      </w:r>
      <w:r w:rsidR="00E23E26" w:rsidRPr="00E4516C">
        <w:rPr>
          <w:rPrChange w:id="32" w:author="Win10" w:date="2025-04-25T20:42:00Z">
            <w:rPr>
              <w:color w:val="FF0000"/>
            </w:rPr>
          </w:rPrChange>
        </w:rPr>
        <w:t>WOKEUE</w:t>
      </w:r>
      <w:del w:id="33" w:author="Win10" w:date="2025-04-25T20:30:00Z">
        <w:r w:rsidR="00E23E26" w:rsidRPr="00E4516C" w:rsidDel="00C856DA">
          <w:rPr>
            <w:rPrChange w:id="34" w:author="Win10" w:date="2025-04-25T20:42:00Z">
              <w:rPr>
                <w:color w:val="FF0000"/>
              </w:rPr>
            </w:rPrChange>
          </w:rPr>
          <w:delText xml:space="preserve"> </w:delText>
        </w:r>
      </w:del>
      <w:r w:rsidRPr="00E4516C">
        <w:t>) kijelentem, és a dolgozat feltöltésével egyidejűleg nyilatkozom, hogy a</w:t>
      </w:r>
      <w:ins w:id="35" w:author="Win10" w:date="2025-04-25T20:30:00Z">
        <w:r w:rsidR="00C856DA" w:rsidRPr="00E4516C">
          <w:t>z</w:t>
        </w:r>
      </w:ins>
      <w:r w:rsidRPr="00E4516C">
        <w:t xml:space="preserve"> </w:t>
      </w:r>
      <w:r w:rsidR="00E23E26" w:rsidRPr="00E4516C">
        <w:rPr>
          <w:rPrChange w:id="36" w:author="Win10" w:date="2025-04-25T20:42:00Z">
            <w:rPr>
              <w:color w:val="FF0000"/>
            </w:rPr>
          </w:rPrChange>
        </w:rPr>
        <w:t>Edzőterem menedzsment webalkalmazás fejlesztése</w:t>
      </w:r>
      <w:r w:rsidRPr="00E4516C">
        <w:t xml:space="preserve"> című </w:t>
      </w:r>
      <w:r w:rsidRPr="00E4516C">
        <w:rPr>
          <w:rPrChange w:id="37" w:author="Win10" w:date="2025-04-25T20:42:00Z">
            <w:rPr>
              <w:color w:val="FF0000"/>
            </w:rPr>
          </w:rPrChange>
        </w:rPr>
        <w:t>sz</w:t>
      </w:r>
      <w:r w:rsidR="00E23E26" w:rsidRPr="00E4516C">
        <w:rPr>
          <w:rPrChange w:id="38" w:author="Win10" w:date="2025-04-25T20:42:00Z">
            <w:rPr>
              <w:color w:val="FF0000"/>
            </w:rPr>
          </w:rPrChange>
        </w:rPr>
        <w:t>akdolgozatot</w:t>
      </w:r>
      <w:r w:rsidRPr="00E4516C">
        <w:t xml:space="preserve"> (a továbbiakban: dolgozat) a Pannon Egyetem </w:t>
      </w:r>
      <w:r w:rsidR="00C02DEA" w:rsidRPr="00E4516C">
        <w:t xml:space="preserve">Műszaki Informatikai Kar </w:t>
      </w:r>
      <w:r w:rsidR="00E23E26" w:rsidRPr="00E4516C">
        <w:rPr>
          <w:rPrChange w:id="39" w:author="Win10" w:date="2025-04-25T20:42:00Z">
            <w:rPr>
              <w:color w:val="FF0000"/>
            </w:rPr>
          </w:rPrChange>
        </w:rPr>
        <w:t xml:space="preserve">Villamosmérnöki és Információs </w:t>
      </w:r>
      <w:ins w:id="40" w:author="Win10" w:date="2025-04-25T20:34:00Z">
        <w:r w:rsidR="00E4516C" w:rsidRPr="00E4516C">
          <w:rPr>
            <w:rPrChange w:id="41" w:author="Win10" w:date="2025-04-25T20:42:00Z">
              <w:rPr>
                <w:color w:val="FF0000"/>
              </w:rPr>
            </w:rPrChange>
          </w:rPr>
          <w:t>R</w:t>
        </w:r>
      </w:ins>
      <w:del w:id="42" w:author="Win10" w:date="2025-04-25T20:34:00Z">
        <w:r w:rsidR="00E23E26" w:rsidRPr="00E4516C" w:rsidDel="00E4516C">
          <w:rPr>
            <w:rPrChange w:id="43" w:author="Win10" w:date="2025-04-25T20:42:00Z">
              <w:rPr>
                <w:color w:val="FF0000"/>
              </w:rPr>
            </w:rPrChange>
          </w:rPr>
          <w:delText>r</w:delText>
        </w:r>
      </w:del>
      <w:r w:rsidR="00E23E26" w:rsidRPr="00E4516C">
        <w:rPr>
          <w:rPrChange w:id="44" w:author="Win10" w:date="2025-04-25T20:42:00Z">
            <w:rPr>
              <w:color w:val="FF0000"/>
            </w:rPr>
          </w:rPrChange>
        </w:rPr>
        <w:t xml:space="preserve">endszerek </w:t>
      </w:r>
      <w:ins w:id="45" w:author="Win10" w:date="2025-04-25T20:34:00Z">
        <w:r w:rsidR="00E4516C" w:rsidRPr="00E4516C">
          <w:rPr>
            <w:rPrChange w:id="46" w:author="Win10" w:date="2025-04-25T20:42:00Z">
              <w:rPr>
                <w:color w:val="FF0000"/>
              </w:rPr>
            </w:rPrChange>
          </w:rPr>
          <w:t>T</w:t>
        </w:r>
      </w:ins>
      <w:del w:id="47" w:author="Win10" w:date="2025-04-25T20:34:00Z">
        <w:r w:rsidR="00E23E26" w:rsidRPr="00E4516C" w:rsidDel="00E4516C">
          <w:rPr>
            <w:rPrChange w:id="48" w:author="Win10" w:date="2025-04-25T20:42:00Z">
              <w:rPr>
                <w:color w:val="FF0000"/>
              </w:rPr>
            </w:rPrChange>
          </w:rPr>
          <w:delText>t</w:delText>
        </w:r>
      </w:del>
      <w:r w:rsidR="00E23E26" w:rsidRPr="00E4516C">
        <w:rPr>
          <w:rPrChange w:id="49" w:author="Win10" w:date="2025-04-25T20:42:00Z">
            <w:rPr>
              <w:color w:val="FF0000"/>
            </w:rPr>
          </w:rPrChange>
        </w:rPr>
        <w:t>anszék</w:t>
      </w:r>
      <w:ins w:id="50" w:author="Win10" w:date="2025-04-25T20:34:00Z">
        <w:r w:rsidR="00E4516C" w:rsidRPr="00E4516C">
          <w:rPr>
            <w:rPrChange w:id="51" w:author="Win10" w:date="2025-04-25T20:42:00Z">
              <w:rPr>
                <w:color w:val="FF0000"/>
              </w:rPr>
            </w:rPrChange>
          </w:rPr>
          <w:t>én</w:t>
        </w:r>
      </w:ins>
      <w:r w:rsidRPr="00E4516C">
        <w:t xml:space="preserve"> készítettem a </w:t>
      </w:r>
      <w:ins w:id="52" w:author="Win10" w:date="2025-04-25T20:41:00Z">
        <w:r w:rsidR="00E4516C" w:rsidRPr="00E4516C">
          <w:t>programtervező informatikus</w:t>
        </w:r>
      </w:ins>
      <w:del w:id="53" w:author="Win10" w:date="2025-04-25T20:41:00Z">
        <w:r w:rsidRPr="00E4516C" w:rsidDel="00E4516C">
          <w:rPr>
            <w:rPrChange w:id="54" w:author="Win10" w:date="2025-04-25T20:42:00Z">
              <w:rPr>
                <w:color w:val="FF0000"/>
              </w:rPr>
            </w:rPrChange>
          </w:rPr>
          <w:delText>&lt;&lt;végzettség&gt;&gt;</w:delText>
        </w:r>
      </w:del>
      <w:r w:rsidRPr="00E4516C">
        <w:t xml:space="preserve"> oklevél megszerzése érdekében.  </w:t>
      </w:r>
    </w:p>
    <w:p w14:paraId="042FDDD2" w14:textId="77777777" w:rsidR="00766D15" w:rsidRDefault="00766D15" w:rsidP="00F630E6">
      <w:pPr>
        <w:pStyle w:val="Firstparagraph"/>
        <w:spacing w:after="120"/>
      </w:pPr>
      <w:r>
        <w:t>Kijelentem, hogy a dolgozatban csak a megadott és hivatkozott forrásokat használtam fel, és ezekre a vonatkozó idézési szabályok szerint hivatkoztam.</w:t>
      </w:r>
    </w:p>
    <w:p w14:paraId="3B5D7EBB" w14:textId="77777777" w:rsidR="00766D15" w:rsidRDefault="00766D15" w:rsidP="00F630E6">
      <w:pPr>
        <w:pStyle w:val="Firstparagraph"/>
        <w:spacing w:after="120"/>
      </w:pPr>
      <w:r>
        <w:t>Nyilatkozom, hogy a dolgozat érdemi része saját szellemi alkotásom eredménye, és azt más intézményben, szakon, vagy felsőfokú képesítés megszerzésére nem nyújtottam be. Tudomásul veszem, hogy a plágium vagy szerzői jogsértés esetén a dolgozatom elutasításra kerülhet, és ellenem fegyelmi eljárás indulhat. Tudomásul veszem továbbá, hogy szerzői jogsértés esetén az Egyetem jogosult a dolgozat elérhetőségét korlátozni, valamint eltávolítani a dokumentumot a dolgozatok tárolására szolgáló, a témát vezető szervezeti egység által meghatározott elektronikus zárt rendszerből.</w:t>
      </w:r>
    </w:p>
    <w:p w14:paraId="0CD3A3AE" w14:textId="77777777" w:rsidR="00766D15" w:rsidRDefault="00766D15" w:rsidP="00F630E6">
      <w:pPr>
        <w:pStyle w:val="Firstparagraph"/>
        <w:spacing w:after="120"/>
      </w:pPr>
      <w:r>
        <w:t xml:space="preserve">Tudomásul veszem továbbá, hogy a Pannon Egyetem a dolgozat eredményeit saját céljaira eltérő írásbeli megállapodás hiányában a Pannon Egyetem Szellemi Tulajdon Kezelési Szabályzatában foglaltaknak megfelelően szabadon felhasználhatja. </w:t>
      </w:r>
    </w:p>
    <w:p w14:paraId="2E3AF239" w14:textId="25E7B6BE" w:rsidR="00766D15" w:rsidRDefault="00766D15" w:rsidP="00F630E6">
      <w:pPr>
        <w:pStyle w:val="Firstparagraph"/>
        <w:spacing w:after="120"/>
      </w:pPr>
      <w:r>
        <w:t xml:space="preserve">Nyilatkozom, hogy a dolgozat elkészítése során mesterséges intelligencia eszközöket </w:t>
      </w:r>
      <w:commentRangeStart w:id="55"/>
      <w:r w:rsidRPr="00A31F45">
        <w:rPr>
          <w:i/>
          <w:iCs/>
          <w:u w:val="single"/>
          <w:rPrChange w:id="56" w:author="Selyem Péter Ferenc" w:date="2025-04-28T12:53:00Z">
            <w:rPr>
              <w:i/>
              <w:iCs/>
            </w:rPr>
          </w:rPrChange>
        </w:rPr>
        <w:t>használtam</w:t>
      </w:r>
      <w:r w:rsidRPr="00C86346">
        <w:rPr>
          <w:i/>
          <w:iCs/>
        </w:rPr>
        <w:t xml:space="preserve"> /nem használtam</w:t>
      </w:r>
      <w:r w:rsidR="00CF5531" w:rsidRPr="00C86346">
        <w:rPr>
          <w:rStyle w:val="Lbjegyzet-hivatkozs"/>
          <w:i/>
          <w:iCs/>
        </w:rPr>
        <w:footnoteReference w:id="1"/>
      </w:r>
      <w:r w:rsidRPr="00C86346">
        <w:rPr>
          <w:i/>
          <w:iCs/>
        </w:rPr>
        <w:t>.</w:t>
      </w:r>
      <w:r>
        <w:t xml:space="preserve"> </w:t>
      </w:r>
      <w:commentRangeEnd w:id="55"/>
      <w:r w:rsidR="00E4516C">
        <w:rPr>
          <w:rStyle w:val="Jegyzethivatkozs"/>
        </w:rPr>
        <w:commentReference w:id="55"/>
      </w:r>
    </w:p>
    <w:p w14:paraId="0EF4FC01" w14:textId="266B4E66" w:rsidR="00766D15" w:rsidRDefault="00766D15" w:rsidP="00F630E6">
      <w:pPr>
        <w:pStyle w:val="Firstparagraph"/>
        <w:spacing w:after="120"/>
      </w:pPr>
      <w:r>
        <w:t>Nyilatkozom, hogy a dolgozat elkészítése során az alábbi táblázatban feltüntetett mesterséges intelligencia eszközöket kizárólag a kutatási, illetve fejlesztési feladat támogatására használtam fel, az érdemi munka, elemzés és következtetések teljes mértékben saját szellemi alkotásomat képezik.</w:t>
      </w:r>
    </w:p>
    <w:p w14:paraId="2FD9A56D" w14:textId="77777777" w:rsidR="00E927B4" w:rsidRPr="00E927B4" w:rsidRDefault="00E927B4" w:rsidP="00E927B4"/>
    <w:p w14:paraId="763A68DF" w14:textId="3895F6E6" w:rsidR="00766D15" w:rsidRDefault="00E927B4" w:rsidP="00037D0C">
      <w:pPr>
        <w:pStyle w:val="Firstparagraph"/>
      </w:pPr>
      <w:commentRangeStart w:id="57"/>
      <w:r w:rsidRPr="00E927B4">
        <w:t>Példa a táblázat kitöltésére:</w:t>
      </w:r>
      <w:commentRangeEnd w:id="57"/>
      <w:r w:rsidR="00E4516C">
        <w:rPr>
          <w:rStyle w:val="Jegyzethivatkozs"/>
        </w:rPr>
        <w:commentReference w:id="57"/>
      </w:r>
    </w:p>
    <w:tbl>
      <w:tblPr>
        <w:tblStyle w:val="Rcsostblzat"/>
        <w:tblW w:w="5000" w:type="pct"/>
        <w:tblLook w:val="04A0" w:firstRow="1" w:lastRow="0" w:firstColumn="1" w:lastColumn="0" w:noHBand="0" w:noVBand="1"/>
      </w:tblPr>
      <w:tblGrid>
        <w:gridCol w:w="2092"/>
        <w:gridCol w:w="2612"/>
        <w:gridCol w:w="1960"/>
        <w:gridCol w:w="1829"/>
      </w:tblGrid>
      <w:tr w:rsidR="005B2AF8" w:rsidRPr="005B2AF8" w14:paraId="40D9551E" w14:textId="77777777" w:rsidTr="00B9281E">
        <w:tc>
          <w:tcPr>
            <w:tcW w:w="1231" w:type="pct"/>
          </w:tcPr>
          <w:p w14:paraId="426C4CB7" w14:textId="77777777" w:rsidR="005B2AF8" w:rsidRPr="005B2AF8" w:rsidRDefault="005B2AF8" w:rsidP="005B2AF8">
            <w:pPr>
              <w:ind w:firstLine="0"/>
              <w:rPr>
                <w:b/>
                <w:bCs/>
              </w:rPr>
            </w:pPr>
            <w:r w:rsidRPr="005B2AF8">
              <w:rPr>
                <w:b/>
                <w:bCs/>
              </w:rPr>
              <w:t>Alkalmazott technológia</w:t>
            </w:r>
          </w:p>
        </w:tc>
        <w:tc>
          <w:tcPr>
            <w:tcW w:w="1538" w:type="pct"/>
          </w:tcPr>
          <w:p w14:paraId="4FC7CFD0" w14:textId="77777777" w:rsidR="005B2AF8" w:rsidRPr="005B2AF8" w:rsidRDefault="005B2AF8" w:rsidP="005B2AF8">
            <w:pPr>
              <w:ind w:firstLine="0"/>
              <w:rPr>
                <w:b/>
                <w:bCs/>
              </w:rPr>
            </w:pPr>
            <w:r w:rsidRPr="005B2AF8">
              <w:rPr>
                <w:b/>
                <w:bCs/>
              </w:rPr>
              <w:t>Alkalmazás módja</w:t>
            </w:r>
          </w:p>
        </w:tc>
        <w:tc>
          <w:tcPr>
            <w:tcW w:w="1154" w:type="pct"/>
          </w:tcPr>
          <w:p w14:paraId="3F7C3568" w14:textId="77777777" w:rsidR="005B2AF8" w:rsidRPr="005B2AF8" w:rsidRDefault="005B2AF8" w:rsidP="005B2AF8">
            <w:pPr>
              <w:ind w:firstLine="0"/>
              <w:rPr>
                <w:b/>
                <w:bCs/>
              </w:rPr>
            </w:pPr>
            <w:r w:rsidRPr="005B2AF8">
              <w:rPr>
                <w:b/>
                <w:bCs/>
              </w:rPr>
              <w:t>Előállított tartalom</w:t>
            </w:r>
          </w:p>
        </w:tc>
        <w:tc>
          <w:tcPr>
            <w:tcW w:w="1077" w:type="pct"/>
          </w:tcPr>
          <w:p w14:paraId="1B199E44" w14:textId="77777777" w:rsidR="005B2AF8" w:rsidRPr="005B2AF8" w:rsidRDefault="005B2AF8" w:rsidP="005B2AF8">
            <w:pPr>
              <w:ind w:firstLine="0"/>
              <w:rPr>
                <w:b/>
                <w:bCs/>
              </w:rPr>
            </w:pPr>
            <w:r w:rsidRPr="005B2AF8">
              <w:rPr>
                <w:b/>
                <w:bCs/>
              </w:rPr>
              <w:t>MI használat aránya</w:t>
            </w:r>
          </w:p>
        </w:tc>
      </w:tr>
      <w:tr w:rsidR="005B2AF8" w:rsidRPr="005B2AF8" w14:paraId="4ADBFBD2" w14:textId="77777777" w:rsidTr="00B9281E">
        <w:tc>
          <w:tcPr>
            <w:tcW w:w="1231" w:type="pct"/>
          </w:tcPr>
          <w:p w14:paraId="6CA34580" w14:textId="77777777" w:rsidR="005B2AF8" w:rsidRPr="005B2AF8" w:rsidRDefault="005B2AF8" w:rsidP="005B2AF8">
            <w:pPr>
              <w:ind w:firstLine="0"/>
            </w:pPr>
            <w:r w:rsidRPr="005B2AF8">
              <w:lastRenderedPageBreak/>
              <w:t>GPT-4o (OpenAI)</w:t>
            </w:r>
          </w:p>
        </w:tc>
        <w:tc>
          <w:tcPr>
            <w:tcW w:w="1538" w:type="pct"/>
          </w:tcPr>
          <w:p w14:paraId="4EAE2507" w14:textId="67D1F202" w:rsidR="005B2AF8" w:rsidRPr="005B2AF8" w:rsidRDefault="005B2AF8" w:rsidP="005B2AF8">
            <w:pPr>
              <w:ind w:firstLine="0"/>
            </w:pPr>
            <w:del w:id="58" w:author="Selyem Péter Ferenc" w:date="2025-05-05T12:02:00Z">
              <w:r w:rsidRPr="005B2AF8" w:rsidDel="00F05BC9">
                <w:delText>szöveges összefoglaló generálása</w:delText>
              </w:r>
            </w:del>
            <w:ins w:id="59" w:author="Selyem Péter Ferenc" w:date="2025-05-05T12:02:00Z">
              <w:r w:rsidR="00F05BC9">
                <w:t>szöveges leírás technológiákhoz</w:t>
              </w:r>
            </w:ins>
          </w:p>
        </w:tc>
        <w:tc>
          <w:tcPr>
            <w:tcW w:w="1154" w:type="pct"/>
          </w:tcPr>
          <w:p w14:paraId="09CF5C2E" w14:textId="3E002C03" w:rsidR="005B2AF8" w:rsidRPr="005B2AF8" w:rsidRDefault="005B2AF8" w:rsidP="005B2AF8">
            <w:pPr>
              <w:ind w:firstLine="0"/>
            </w:pPr>
            <w:r w:rsidRPr="005B2AF8">
              <w:t>2</w:t>
            </w:r>
            <w:del w:id="60" w:author="Selyem Péter Ferenc" w:date="2025-05-05T12:03:00Z">
              <w:r w:rsidR="00847FF4" w:rsidDel="00F05BC9">
                <w:delText>.</w:delText>
              </w:r>
              <w:r w:rsidRPr="005B2AF8" w:rsidDel="00F05BC9">
                <w:delText>2</w:delText>
              </w:r>
            </w:del>
            <w:r w:rsidRPr="005B2AF8">
              <w:t xml:space="preserve"> fejezet</w:t>
            </w:r>
          </w:p>
        </w:tc>
        <w:tc>
          <w:tcPr>
            <w:tcW w:w="1077" w:type="pct"/>
          </w:tcPr>
          <w:p w14:paraId="731013FE" w14:textId="4CB877EE" w:rsidR="005B2AF8" w:rsidRPr="005B2AF8" w:rsidRDefault="007E27FC" w:rsidP="005B2AF8">
            <w:pPr>
              <w:ind w:firstLine="0"/>
            </w:pPr>
            <w:r>
              <w:t>2</w:t>
            </w:r>
            <w:del w:id="61" w:author="Selyem Péter Ferenc" w:date="2025-05-05T12:03:00Z">
              <w:r w:rsidR="005B2AF8" w:rsidRPr="005B2AF8" w:rsidDel="00F05BC9">
                <w:delText>8</w:delText>
              </w:r>
            </w:del>
            <w:r w:rsidR="005B2AF8" w:rsidRPr="005B2AF8">
              <w:t>0%</w:t>
            </w:r>
          </w:p>
        </w:tc>
      </w:tr>
      <w:tr w:rsidR="005B2AF8" w:rsidRPr="005B2AF8" w14:paraId="5175A8E4" w14:textId="77777777" w:rsidTr="00B9281E">
        <w:tc>
          <w:tcPr>
            <w:tcW w:w="1231" w:type="pct"/>
          </w:tcPr>
          <w:p w14:paraId="74588D90" w14:textId="68E44F31" w:rsidR="005B2AF8" w:rsidRPr="005B2AF8" w:rsidRDefault="00F05BC9" w:rsidP="005B2AF8">
            <w:pPr>
              <w:ind w:firstLine="0"/>
            </w:pPr>
            <w:ins w:id="62" w:author="Selyem Péter Ferenc" w:date="2025-05-05T12:03:00Z">
              <w:r>
                <w:t>DeepSeek</w:t>
              </w:r>
            </w:ins>
          </w:p>
        </w:tc>
        <w:tc>
          <w:tcPr>
            <w:tcW w:w="1538" w:type="pct"/>
          </w:tcPr>
          <w:p w14:paraId="043BCB32" w14:textId="5C4019D4" w:rsidR="005B2AF8" w:rsidRPr="005B2AF8" w:rsidRDefault="00F05BC9" w:rsidP="005B2AF8">
            <w:pPr>
              <w:ind w:firstLine="0"/>
            </w:pPr>
            <w:ins w:id="63" w:author="Selyem Péter Ferenc" w:date="2025-05-05T12:04:00Z">
              <w:r>
                <w:t>Hibajavítási segédlet</w:t>
              </w:r>
            </w:ins>
          </w:p>
        </w:tc>
        <w:tc>
          <w:tcPr>
            <w:tcW w:w="1154" w:type="pct"/>
          </w:tcPr>
          <w:p w14:paraId="04EEF6A3" w14:textId="77777777" w:rsidR="005B2AF8" w:rsidRPr="005B2AF8" w:rsidRDefault="005B2AF8" w:rsidP="005B2AF8">
            <w:pPr>
              <w:ind w:firstLine="0"/>
            </w:pPr>
          </w:p>
        </w:tc>
        <w:tc>
          <w:tcPr>
            <w:tcW w:w="1077" w:type="pct"/>
          </w:tcPr>
          <w:p w14:paraId="5E788AE7" w14:textId="49B0696D" w:rsidR="005B2AF8" w:rsidRPr="005B2AF8" w:rsidRDefault="00F05BC9" w:rsidP="005B2AF8">
            <w:pPr>
              <w:ind w:firstLine="0"/>
            </w:pPr>
            <w:ins w:id="64" w:author="Selyem Péter Ferenc" w:date="2025-05-05T12:04:00Z">
              <w:r>
                <w:t>5%</w:t>
              </w:r>
            </w:ins>
          </w:p>
        </w:tc>
      </w:tr>
      <w:tr w:rsidR="005B2AF8" w:rsidRPr="005B2AF8" w14:paraId="08B290B6" w14:textId="77777777" w:rsidTr="00B9281E">
        <w:tc>
          <w:tcPr>
            <w:tcW w:w="1231" w:type="pct"/>
          </w:tcPr>
          <w:p w14:paraId="29DD1F07" w14:textId="4F878E03" w:rsidR="005B2AF8" w:rsidRPr="005B2AF8" w:rsidRDefault="00F05BC9" w:rsidP="005B2AF8">
            <w:pPr>
              <w:ind w:firstLine="0"/>
            </w:pPr>
            <w:ins w:id="65" w:author="Selyem Péter Ferenc" w:date="2025-05-05T12:03:00Z">
              <w:r>
                <w:t>GPT-4o</w:t>
              </w:r>
            </w:ins>
          </w:p>
        </w:tc>
        <w:tc>
          <w:tcPr>
            <w:tcW w:w="1538" w:type="pct"/>
          </w:tcPr>
          <w:p w14:paraId="22FC0E1C" w14:textId="53A1A9A7" w:rsidR="005B2AF8" w:rsidRPr="005B2AF8" w:rsidRDefault="00F05BC9" w:rsidP="005B2AF8">
            <w:pPr>
              <w:ind w:firstLine="0"/>
            </w:pPr>
            <w:ins w:id="66" w:author="Selyem Péter Ferenc" w:date="2025-05-05T12:04:00Z">
              <w:r>
                <w:t>Hibajavítási segédlet</w:t>
              </w:r>
            </w:ins>
          </w:p>
        </w:tc>
        <w:tc>
          <w:tcPr>
            <w:tcW w:w="1154" w:type="pct"/>
          </w:tcPr>
          <w:p w14:paraId="3AB61559" w14:textId="77777777" w:rsidR="005B2AF8" w:rsidRPr="005B2AF8" w:rsidRDefault="005B2AF8" w:rsidP="005B2AF8">
            <w:pPr>
              <w:ind w:firstLine="0"/>
            </w:pPr>
          </w:p>
        </w:tc>
        <w:tc>
          <w:tcPr>
            <w:tcW w:w="1077" w:type="pct"/>
          </w:tcPr>
          <w:p w14:paraId="765DD49D" w14:textId="69ED4656" w:rsidR="005B2AF8" w:rsidRPr="005B2AF8" w:rsidRDefault="00F05BC9" w:rsidP="005B2AF8">
            <w:pPr>
              <w:ind w:firstLine="0"/>
            </w:pPr>
            <w:ins w:id="67" w:author="Selyem Péter Ferenc" w:date="2025-05-05T12:04:00Z">
              <w:r>
                <w:t>10%</w:t>
              </w:r>
            </w:ins>
          </w:p>
        </w:tc>
      </w:tr>
      <w:tr w:rsidR="005B2AF8" w:rsidRPr="005B2AF8" w14:paraId="4E86CB04" w14:textId="77777777" w:rsidTr="00B9281E">
        <w:tc>
          <w:tcPr>
            <w:tcW w:w="1231" w:type="pct"/>
          </w:tcPr>
          <w:p w14:paraId="45664B64" w14:textId="77777777" w:rsidR="005B2AF8" w:rsidRPr="005B2AF8" w:rsidRDefault="005B2AF8" w:rsidP="005B2AF8">
            <w:pPr>
              <w:ind w:firstLine="0"/>
            </w:pPr>
          </w:p>
        </w:tc>
        <w:tc>
          <w:tcPr>
            <w:tcW w:w="1538" w:type="pct"/>
          </w:tcPr>
          <w:p w14:paraId="00671ACA" w14:textId="77777777" w:rsidR="005B2AF8" w:rsidRPr="005B2AF8" w:rsidRDefault="005B2AF8" w:rsidP="005B2AF8">
            <w:pPr>
              <w:ind w:firstLine="0"/>
            </w:pPr>
          </w:p>
        </w:tc>
        <w:tc>
          <w:tcPr>
            <w:tcW w:w="1154" w:type="pct"/>
          </w:tcPr>
          <w:p w14:paraId="0E7B7A99" w14:textId="77777777" w:rsidR="005B2AF8" w:rsidRPr="005B2AF8" w:rsidRDefault="005B2AF8" w:rsidP="005B2AF8">
            <w:pPr>
              <w:ind w:firstLine="0"/>
            </w:pPr>
          </w:p>
        </w:tc>
        <w:tc>
          <w:tcPr>
            <w:tcW w:w="1077" w:type="pct"/>
          </w:tcPr>
          <w:p w14:paraId="321AF070" w14:textId="77777777" w:rsidR="005B2AF8" w:rsidRPr="005B2AF8" w:rsidRDefault="005B2AF8" w:rsidP="005B2AF8">
            <w:pPr>
              <w:ind w:firstLine="0"/>
            </w:pPr>
          </w:p>
        </w:tc>
      </w:tr>
    </w:tbl>
    <w:p w14:paraId="04CB636D" w14:textId="77777777" w:rsidR="005B2AF8" w:rsidRPr="005B2AF8" w:rsidRDefault="005B2AF8" w:rsidP="005B2AF8">
      <w:pPr>
        <w:ind w:firstLine="0"/>
      </w:pPr>
    </w:p>
    <w:p w14:paraId="6FB29CF9" w14:textId="308BEEED" w:rsidR="0033258A" w:rsidRPr="003B1889" w:rsidRDefault="00B35A4D" w:rsidP="00A73F8D">
      <w:pPr>
        <w:spacing w:before="600" w:after="720"/>
        <w:ind w:firstLine="0"/>
        <w:rPr>
          <w:rFonts w:cs="Times New Roman"/>
          <w:szCs w:val="24"/>
          <w:rPrChange w:id="68" w:author="Win10" w:date="2025-04-25T20:49:00Z">
            <w:rPr>
              <w:rFonts w:cs="Times New Roman"/>
              <w:color w:val="FF0000"/>
              <w:szCs w:val="24"/>
            </w:rPr>
          </w:rPrChange>
        </w:rPr>
      </w:pPr>
      <w:r w:rsidRPr="003B1889">
        <w:rPr>
          <w:rFonts w:cs="Times New Roman"/>
          <w:szCs w:val="24"/>
        </w:rPr>
        <w:t>Dátum:</w:t>
      </w:r>
      <w:r w:rsidRPr="003B1889">
        <w:rPr>
          <w:rFonts w:cs="Times New Roman"/>
          <w:szCs w:val="24"/>
          <w:rPrChange w:id="69" w:author="Win10" w:date="2025-04-25T20:49:00Z">
            <w:rPr>
              <w:rFonts w:cs="Times New Roman"/>
              <w:color w:val="FF0000"/>
              <w:szCs w:val="24"/>
            </w:rPr>
          </w:rPrChange>
        </w:rPr>
        <w:t xml:space="preserve"> </w:t>
      </w:r>
      <w:r w:rsidR="0033258A" w:rsidRPr="003B1889">
        <w:rPr>
          <w:rFonts w:cs="Times New Roman"/>
          <w:szCs w:val="24"/>
          <w:rPrChange w:id="70" w:author="Win10" w:date="2025-04-25T20:49:00Z">
            <w:rPr>
              <w:rFonts w:cs="Times New Roman"/>
              <w:color w:val="FF0000"/>
              <w:szCs w:val="24"/>
            </w:rPr>
          </w:rPrChange>
        </w:rPr>
        <w:t xml:space="preserve">Veszprém, </w:t>
      </w:r>
      <w:r w:rsidR="00603001" w:rsidRPr="003B1889">
        <w:rPr>
          <w:rFonts w:cs="Times New Roman"/>
          <w:szCs w:val="24"/>
          <w:rPrChange w:id="71" w:author="Win10" w:date="2025-04-25T20:49:00Z">
            <w:rPr>
              <w:rFonts w:cs="Times New Roman"/>
              <w:color w:val="FF0000"/>
              <w:szCs w:val="24"/>
            </w:rPr>
          </w:rPrChange>
        </w:rPr>
        <w:t>20</w:t>
      </w:r>
      <w:ins w:id="72" w:author="Win10" w:date="2025-04-25T20:31:00Z">
        <w:r w:rsidR="00C856DA" w:rsidRPr="003B1889">
          <w:rPr>
            <w:rFonts w:cs="Times New Roman"/>
            <w:szCs w:val="24"/>
            <w:rPrChange w:id="73" w:author="Win10" w:date="2025-04-25T20:49:00Z">
              <w:rPr>
                <w:rFonts w:cs="Times New Roman"/>
                <w:color w:val="FF0000"/>
                <w:szCs w:val="24"/>
              </w:rPr>
            </w:rPrChange>
          </w:rPr>
          <w:t>25.</w:t>
        </w:r>
      </w:ins>
      <w:del w:id="74" w:author="Win10" w:date="2025-04-25T20:31:00Z">
        <w:r w:rsidR="00603001" w:rsidRPr="003B1889" w:rsidDel="00C856DA">
          <w:rPr>
            <w:rFonts w:cs="Times New Roman"/>
            <w:szCs w:val="24"/>
            <w:rPrChange w:id="75" w:author="Win10" w:date="2025-04-25T20:49:00Z">
              <w:rPr>
                <w:rFonts w:cs="Times New Roman"/>
                <w:color w:val="FF0000"/>
                <w:szCs w:val="24"/>
              </w:rPr>
            </w:rPrChange>
          </w:rPr>
          <w:delText>..</w:delText>
        </w:r>
      </w:del>
      <w:r w:rsidR="00603001" w:rsidRPr="003B1889">
        <w:rPr>
          <w:rFonts w:cs="Times New Roman"/>
          <w:szCs w:val="24"/>
          <w:rPrChange w:id="76" w:author="Win10" w:date="2025-04-25T20:49:00Z">
            <w:rPr>
              <w:rFonts w:cs="Times New Roman"/>
              <w:color w:val="FF0000"/>
              <w:szCs w:val="24"/>
            </w:rPr>
          </w:rPrChange>
        </w:rPr>
        <w:t xml:space="preserve"> </w:t>
      </w:r>
      <w:del w:id="77" w:author="Win10" w:date="2025-04-25T20:49:00Z">
        <w:r w:rsidR="00603001" w:rsidRPr="003B1889" w:rsidDel="003B1889">
          <w:rPr>
            <w:rFonts w:cs="Times New Roman"/>
            <w:szCs w:val="24"/>
            <w:rPrChange w:id="78" w:author="Win10" w:date="2025-04-25T20:49:00Z">
              <w:rPr>
                <w:rFonts w:cs="Times New Roman"/>
                <w:color w:val="FF0000"/>
                <w:szCs w:val="24"/>
              </w:rPr>
            </w:rPrChange>
          </w:rPr>
          <w:delText>&lt;&lt;hónap neve&gt;&gt; &lt;&lt;nap</w:delText>
        </w:r>
        <w:r w:rsidR="00A73F8D" w:rsidRPr="003B1889" w:rsidDel="003B1889">
          <w:rPr>
            <w:rFonts w:cs="Times New Roman"/>
            <w:szCs w:val="24"/>
            <w:rPrChange w:id="79" w:author="Win10" w:date="2025-04-25T20:49:00Z">
              <w:rPr>
                <w:rFonts w:cs="Times New Roman"/>
                <w:color w:val="FF0000"/>
                <w:szCs w:val="24"/>
              </w:rPr>
            </w:rPrChange>
          </w:rPr>
          <w:delText>&gt;&gt;.</w:delText>
        </w:r>
      </w:del>
      <w:ins w:id="80" w:author="Win10" w:date="2025-04-25T20:49:00Z">
        <w:r w:rsidR="003B1889" w:rsidRPr="003B1889">
          <w:rPr>
            <w:rFonts w:cs="Times New Roman"/>
            <w:szCs w:val="24"/>
            <w:rPrChange w:id="81" w:author="Win10" w:date="2025-04-25T20:49:00Z">
              <w:rPr>
                <w:rFonts w:cs="Times New Roman"/>
                <w:color w:val="FF0000"/>
                <w:szCs w:val="24"/>
              </w:rPr>
            </w:rPrChange>
          </w:rPr>
          <w:t>május 6.</w:t>
        </w:r>
      </w:ins>
    </w:p>
    <w:p w14:paraId="323CF5B1" w14:textId="77777777" w:rsidR="00037D0C" w:rsidRPr="00572DF2" w:rsidRDefault="00037D0C" w:rsidP="00037D0C">
      <w:pPr>
        <w:tabs>
          <w:tab w:val="left" w:pos="5103"/>
          <w:tab w:val="left" w:leader="dot" w:pos="7938"/>
        </w:tabs>
        <w:ind w:left="312"/>
        <w:rPr>
          <w:rFonts w:cs="Times New Roman"/>
          <w:szCs w:val="24"/>
        </w:rPr>
      </w:pPr>
      <w:r>
        <w:rPr>
          <w:rFonts w:cs="Times New Roman"/>
          <w:szCs w:val="24"/>
        </w:rPr>
        <w:tab/>
      </w:r>
      <w:r>
        <w:rPr>
          <w:rFonts w:cs="Times New Roman"/>
          <w:szCs w:val="24"/>
        </w:rPr>
        <w:tab/>
      </w:r>
    </w:p>
    <w:p w14:paraId="67AA5D3E" w14:textId="7E3050B2" w:rsidR="0033258A" w:rsidRPr="003B1889" w:rsidRDefault="00037D0C" w:rsidP="00674F6E">
      <w:pPr>
        <w:tabs>
          <w:tab w:val="center" w:pos="6521"/>
        </w:tabs>
        <w:spacing w:line="264" w:lineRule="auto"/>
        <w:ind w:left="11" w:right="-2"/>
        <w:rPr>
          <w:rFonts w:cs="Times New Roman"/>
          <w:szCs w:val="24"/>
        </w:rPr>
      </w:pPr>
      <w:r w:rsidRPr="003B1889">
        <w:rPr>
          <w:rFonts w:eastAsia="Times New Roman"/>
          <w:i/>
        </w:rPr>
        <w:tab/>
      </w:r>
      <w:r w:rsidR="00E23E26" w:rsidRPr="003B1889">
        <w:rPr>
          <w:rFonts w:eastAsia="Times New Roman"/>
          <w:i/>
          <w:rPrChange w:id="82" w:author="Win10" w:date="2025-04-25T20:48:00Z">
            <w:rPr>
              <w:rFonts w:eastAsia="Times New Roman"/>
              <w:i/>
              <w:color w:val="FF0000"/>
            </w:rPr>
          </w:rPrChange>
        </w:rPr>
        <w:t>Selyem Péter Ferenc</w:t>
      </w:r>
    </w:p>
    <w:p w14:paraId="0DC7FA7A" w14:textId="77777777" w:rsidR="003601AC" w:rsidRPr="00572DF2" w:rsidRDefault="003601AC" w:rsidP="009F025B">
      <w:pPr>
        <w:pStyle w:val="Cm"/>
        <w:spacing w:after="480" w:line="360" w:lineRule="auto"/>
      </w:pPr>
      <w:r w:rsidRPr="00674F6E">
        <w:lastRenderedPageBreak/>
        <w:t>Témavezetői</w:t>
      </w:r>
      <w:r>
        <w:t xml:space="preserve"> nyilatkozat</w:t>
      </w:r>
    </w:p>
    <w:p w14:paraId="4BE0E3D3" w14:textId="2583CFF4" w:rsidR="0033258A" w:rsidRPr="003B1889" w:rsidRDefault="0033258A" w:rsidP="00037D0C">
      <w:pPr>
        <w:pStyle w:val="Firstparagraph"/>
      </w:pPr>
      <w:r w:rsidRPr="003B1889">
        <w:t xml:space="preserve">Alulírott </w:t>
      </w:r>
      <w:r w:rsidR="0035006E" w:rsidRPr="003B1889">
        <w:rPr>
          <w:rFonts w:eastAsia="Times New Roman"/>
          <w:iCs/>
          <w:rPrChange w:id="83" w:author="Win10" w:date="2025-04-25T20:51:00Z">
            <w:rPr>
              <w:rFonts w:eastAsia="Times New Roman"/>
              <w:iCs/>
              <w:color w:val="FF0000"/>
            </w:rPr>
          </w:rPrChange>
        </w:rPr>
        <w:t>Nagy Z</w:t>
      </w:r>
      <w:r w:rsidR="00313D6C" w:rsidRPr="003B1889">
        <w:rPr>
          <w:rFonts w:eastAsia="Times New Roman"/>
          <w:iCs/>
          <w:rPrChange w:id="84" w:author="Win10" w:date="2025-04-25T20:51:00Z">
            <w:rPr>
              <w:rFonts w:eastAsia="Times New Roman"/>
              <w:iCs/>
              <w:color w:val="FF0000"/>
            </w:rPr>
          </w:rPrChange>
        </w:rPr>
        <w:t>su</w:t>
      </w:r>
      <w:r w:rsidR="0035006E" w:rsidRPr="003B1889">
        <w:rPr>
          <w:rFonts w:eastAsia="Times New Roman"/>
          <w:iCs/>
          <w:rPrChange w:id="85" w:author="Win10" w:date="2025-04-25T20:51:00Z">
            <w:rPr>
              <w:rFonts w:eastAsia="Times New Roman"/>
              <w:iCs/>
              <w:color w:val="FF0000"/>
            </w:rPr>
          </w:rPrChange>
        </w:rPr>
        <w:t>zsanna</w:t>
      </w:r>
      <w:r w:rsidRPr="003B1889">
        <w:rPr>
          <w:rPrChange w:id="86" w:author="Win10" w:date="2025-04-25T20:51:00Z">
            <w:rPr>
              <w:color w:val="FF0000"/>
            </w:rPr>
          </w:rPrChange>
        </w:rPr>
        <w:t xml:space="preserve"> </w:t>
      </w:r>
      <w:r w:rsidRPr="003B1889">
        <w:t>témavezető kijelentem, hogy a</w:t>
      </w:r>
      <w:r w:rsidR="00290CE4" w:rsidRPr="003B1889">
        <w:t>z</w:t>
      </w:r>
      <w:r w:rsidRPr="003B1889">
        <w:t xml:space="preserve"> </w:t>
      </w:r>
      <w:r w:rsidR="0035006E" w:rsidRPr="003B1889">
        <w:rPr>
          <w:rPrChange w:id="87" w:author="Win10" w:date="2025-04-25T20:51:00Z">
            <w:rPr>
              <w:color w:val="FF0000"/>
            </w:rPr>
          </w:rPrChange>
        </w:rPr>
        <w:t>Edzőterem menedz</w:t>
      </w:r>
      <w:r w:rsidR="008C0A01" w:rsidRPr="003B1889">
        <w:rPr>
          <w:rPrChange w:id="88" w:author="Win10" w:date="2025-04-25T20:51:00Z">
            <w:rPr>
              <w:color w:val="FF0000"/>
            </w:rPr>
          </w:rPrChange>
        </w:rPr>
        <w:t>s</w:t>
      </w:r>
      <w:r w:rsidR="0035006E" w:rsidRPr="003B1889">
        <w:rPr>
          <w:rPrChange w:id="89" w:author="Win10" w:date="2025-04-25T20:51:00Z">
            <w:rPr>
              <w:color w:val="FF0000"/>
            </w:rPr>
          </w:rPrChange>
        </w:rPr>
        <w:t>ment webalkalmazás fejlesztése</w:t>
      </w:r>
      <w:r w:rsidR="00A73F8D" w:rsidRPr="003B1889">
        <w:t xml:space="preserve"> című </w:t>
      </w:r>
      <w:r w:rsidRPr="003B1889">
        <w:t xml:space="preserve">dolgozatot </w:t>
      </w:r>
      <w:r w:rsidR="0035006E" w:rsidRPr="003B1889">
        <w:rPr>
          <w:rFonts w:eastAsia="Times New Roman"/>
          <w:i/>
          <w:rPrChange w:id="90" w:author="Win10" w:date="2025-04-25T20:51:00Z">
            <w:rPr>
              <w:rFonts w:eastAsia="Times New Roman"/>
              <w:i/>
              <w:color w:val="FF0000"/>
            </w:rPr>
          </w:rPrChange>
        </w:rPr>
        <w:t>Selyem Péter Ferenc</w:t>
      </w:r>
      <w:r w:rsidRPr="003B1889">
        <w:rPr>
          <w:rFonts w:eastAsia="Times New Roman"/>
          <w:i/>
        </w:rPr>
        <w:t xml:space="preserve"> </w:t>
      </w:r>
      <w:r w:rsidRPr="003B1889">
        <w:t xml:space="preserve">a Pannon Egyetem </w:t>
      </w:r>
      <w:r w:rsidR="0035006E" w:rsidRPr="003B1889">
        <w:rPr>
          <w:rFonts w:eastAsia="Times New Roman"/>
          <w:iCs/>
          <w:rPrChange w:id="91" w:author="Win10" w:date="2025-04-25T20:51:00Z">
            <w:rPr>
              <w:rFonts w:eastAsia="Times New Roman"/>
              <w:iCs/>
              <w:color w:val="FF0000"/>
            </w:rPr>
          </w:rPrChange>
        </w:rPr>
        <w:t>Villamosmérnöki és Információs Rendszerek Tanszék</w:t>
      </w:r>
      <w:r w:rsidR="00CF499E" w:rsidRPr="003B1889">
        <w:rPr>
          <w:rFonts w:eastAsia="Times New Roman"/>
          <w:iCs/>
          <w:rPrChange w:id="92" w:author="Win10" w:date="2025-04-25T20:51:00Z">
            <w:rPr>
              <w:rFonts w:eastAsia="Times New Roman"/>
              <w:iCs/>
              <w:color w:val="FF0000"/>
            </w:rPr>
          </w:rPrChange>
        </w:rPr>
        <w:t>én</w:t>
      </w:r>
      <w:r w:rsidRPr="003B1889">
        <w:t xml:space="preserve"> készítette </w:t>
      </w:r>
      <w:ins w:id="93" w:author="Win10" w:date="2025-04-25T20:51:00Z">
        <w:r w:rsidR="003B1889" w:rsidRPr="003B1889">
          <w:t xml:space="preserve">programtervező informatikus </w:t>
        </w:r>
      </w:ins>
      <w:del w:id="94" w:author="Win10" w:date="2025-04-25T20:51:00Z">
        <w:r w:rsidRPr="003B1889" w:rsidDel="003B1889">
          <w:rPr>
            <w:rPrChange w:id="95" w:author="Win10" w:date="2025-04-25T20:51:00Z">
              <w:rPr>
                <w:color w:val="FF0000"/>
              </w:rPr>
            </w:rPrChange>
          </w:rPr>
          <w:delText xml:space="preserve">&lt;&lt;végzettség&gt;&gt; </w:delText>
        </w:r>
      </w:del>
      <w:r w:rsidRPr="003B1889">
        <w:t>végzettség megszerzése érdekében.</w:t>
      </w:r>
    </w:p>
    <w:p w14:paraId="0D90F6C3" w14:textId="77777777" w:rsidR="0033258A" w:rsidRPr="00572DF2" w:rsidRDefault="0033258A" w:rsidP="00F630E6">
      <w:pPr>
        <w:ind w:firstLine="0"/>
      </w:pPr>
      <w:r w:rsidRPr="00572DF2">
        <w:t>Kijelentem, hogy a dolgozat védésre bocsátását engedélyezem.</w:t>
      </w:r>
    </w:p>
    <w:p w14:paraId="15BC7677" w14:textId="589A892E" w:rsidR="00F630E6" w:rsidRPr="003B1889" w:rsidRDefault="00B35A4D" w:rsidP="00F630E6">
      <w:pPr>
        <w:spacing w:before="600" w:after="720"/>
        <w:ind w:firstLine="0"/>
        <w:rPr>
          <w:rFonts w:cs="Times New Roman"/>
          <w:szCs w:val="24"/>
          <w:rPrChange w:id="96" w:author="Win10" w:date="2025-04-25T20:50:00Z">
            <w:rPr>
              <w:rFonts w:cs="Times New Roman"/>
              <w:color w:val="FF0000"/>
              <w:szCs w:val="24"/>
            </w:rPr>
          </w:rPrChange>
        </w:rPr>
      </w:pPr>
      <w:r w:rsidRPr="003B1889">
        <w:rPr>
          <w:rFonts w:cs="Times New Roman"/>
          <w:szCs w:val="24"/>
        </w:rPr>
        <w:t xml:space="preserve">Dátum: </w:t>
      </w:r>
      <w:r w:rsidR="00F630E6" w:rsidRPr="003B1889">
        <w:rPr>
          <w:rFonts w:cs="Times New Roman"/>
          <w:szCs w:val="24"/>
          <w:rPrChange w:id="97" w:author="Win10" w:date="2025-04-25T20:50:00Z">
            <w:rPr>
              <w:rFonts w:cs="Times New Roman"/>
              <w:color w:val="FF0000"/>
              <w:szCs w:val="24"/>
            </w:rPr>
          </w:rPrChange>
        </w:rPr>
        <w:t>Veszprém, 20</w:t>
      </w:r>
      <w:ins w:id="98" w:author="Win10" w:date="2025-04-25T20:49:00Z">
        <w:r w:rsidR="003B1889" w:rsidRPr="003B1889">
          <w:rPr>
            <w:rFonts w:cs="Times New Roman"/>
            <w:szCs w:val="24"/>
            <w:rPrChange w:id="99" w:author="Win10" w:date="2025-04-25T20:50:00Z">
              <w:rPr>
                <w:rFonts w:cs="Times New Roman"/>
                <w:color w:val="FF0000"/>
                <w:szCs w:val="24"/>
              </w:rPr>
            </w:rPrChange>
          </w:rPr>
          <w:t>25. máju</w:t>
        </w:r>
      </w:ins>
      <w:ins w:id="100" w:author="Win10" w:date="2025-04-25T20:50:00Z">
        <w:r w:rsidR="003B1889" w:rsidRPr="003B1889">
          <w:rPr>
            <w:rFonts w:cs="Times New Roman"/>
            <w:szCs w:val="24"/>
            <w:rPrChange w:id="101" w:author="Win10" w:date="2025-04-25T20:50:00Z">
              <w:rPr>
                <w:rFonts w:cs="Times New Roman"/>
                <w:color w:val="FF0000"/>
                <w:szCs w:val="24"/>
              </w:rPr>
            </w:rPrChange>
          </w:rPr>
          <w:t>s 6.</w:t>
        </w:r>
      </w:ins>
      <w:del w:id="102" w:author="Win10" w:date="2025-04-25T20:49:00Z">
        <w:r w:rsidR="00F630E6" w:rsidRPr="003B1889" w:rsidDel="003B1889">
          <w:rPr>
            <w:rFonts w:cs="Times New Roman"/>
            <w:szCs w:val="24"/>
            <w:rPrChange w:id="103" w:author="Win10" w:date="2025-04-25T20:50:00Z">
              <w:rPr>
                <w:rFonts w:cs="Times New Roman"/>
                <w:color w:val="FF0000"/>
                <w:szCs w:val="24"/>
              </w:rPr>
            </w:rPrChange>
          </w:rPr>
          <w:delText>.. &lt;&lt;hónap neve&gt;&gt; &lt;&lt;nap&gt;&gt;.</w:delText>
        </w:r>
      </w:del>
    </w:p>
    <w:p w14:paraId="0D5759E7" w14:textId="7A198234" w:rsidR="0033258A" w:rsidRPr="002273BF" w:rsidRDefault="0033258A" w:rsidP="00F630E6">
      <w:pPr>
        <w:spacing w:before="600" w:after="720"/>
        <w:ind w:firstLine="0"/>
        <w:rPr>
          <w:rFonts w:cs="Times New Roman"/>
          <w:color w:val="FF0000"/>
          <w:szCs w:val="24"/>
        </w:rPr>
      </w:pPr>
    </w:p>
    <w:p w14:paraId="6B20BC32" w14:textId="77777777" w:rsidR="00674F6E" w:rsidRPr="00572DF2" w:rsidRDefault="00674F6E" w:rsidP="00674F6E">
      <w:pPr>
        <w:tabs>
          <w:tab w:val="left" w:pos="5103"/>
          <w:tab w:val="left" w:leader="dot" w:pos="7938"/>
        </w:tabs>
        <w:ind w:left="312"/>
        <w:rPr>
          <w:rFonts w:cs="Times New Roman"/>
          <w:szCs w:val="24"/>
        </w:rPr>
      </w:pPr>
      <w:r>
        <w:rPr>
          <w:rFonts w:cs="Times New Roman"/>
          <w:szCs w:val="24"/>
        </w:rPr>
        <w:tab/>
      </w:r>
      <w:r>
        <w:rPr>
          <w:rFonts w:cs="Times New Roman"/>
          <w:szCs w:val="24"/>
        </w:rPr>
        <w:tab/>
      </w:r>
    </w:p>
    <w:p w14:paraId="61E0BCBA" w14:textId="4FE8E520" w:rsidR="00674F6E" w:rsidRPr="003B1889" w:rsidRDefault="00674F6E" w:rsidP="00674F6E">
      <w:pPr>
        <w:tabs>
          <w:tab w:val="center" w:pos="6521"/>
        </w:tabs>
        <w:spacing w:line="264" w:lineRule="auto"/>
        <w:ind w:left="11" w:right="-2"/>
        <w:rPr>
          <w:rFonts w:cs="Times New Roman"/>
          <w:szCs w:val="24"/>
        </w:rPr>
      </w:pPr>
      <w:r w:rsidRPr="003B1889">
        <w:rPr>
          <w:rFonts w:eastAsia="Times New Roman"/>
          <w:i/>
        </w:rPr>
        <w:tab/>
      </w:r>
      <w:r w:rsidR="00E23E26" w:rsidRPr="003B1889">
        <w:rPr>
          <w:rFonts w:eastAsia="Times New Roman"/>
          <w:i/>
          <w:rPrChange w:id="104" w:author="Win10" w:date="2025-04-25T20:51:00Z">
            <w:rPr>
              <w:rFonts w:eastAsia="Times New Roman"/>
              <w:i/>
              <w:color w:val="FF0000"/>
            </w:rPr>
          </w:rPrChange>
        </w:rPr>
        <w:t>Nagy Zsuzsanna</w:t>
      </w:r>
    </w:p>
    <w:p w14:paraId="05B52170" w14:textId="77777777" w:rsidR="0091475E" w:rsidRPr="008B78D3" w:rsidRDefault="0091475E" w:rsidP="009F025B">
      <w:pPr>
        <w:pStyle w:val="Title1"/>
        <w:rPr>
          <w:lang w:val="hu-HU"/>
        </w:rPr>
      </w:pPr>
      <w:r w:rsidRPr="008B78D3">
        <w:rPr>
          <w:lang w:val="hu-HU"/>
        </w:rPr>
        <w:lastRenderedPageBreak/>
        <w:t>Köszönetnyilvánítás</w:t>
      </w:r>
      <w:bookmarkEnd w:id="29"/>
    </w:p>
    <w:p w14:paraId="10D06E74" w14:textId="77777777" w:rsidR="005E3250" w:rsidRPr="003B1889" w:rsidRDefault="000E0C4A" w:rsidP="00037D0C">
      <w:pPr>
        <w:pStyle w:val="Firstparagraph"/>
        <w:rPr>
          <w:color w:val="FF0000"/>
          <w:rPrChange w:id="105" w:author="Win10" w:date="2025-04-25T20:53:00Z">
            <w:rPr/>
          </w:rPrChange>
        </w:rPr>
      </w:pPr>
      <w:r w:rsidRPr="003B1889">
        <w:rPr>
          <w:color w:val="FF0000"/>
          <w:rPrChange w:id="106" w:author="Win10" w:date="2025-04-25T20:53:00Z">
            <w:rPr/>
          </w:rPrChange>
        </w:rPr>
        <w:t>A hallgató köszönetet nyilvánít mindazoknak, akiktől (elméleti, gyakorlati, erkölcsi stb.) segítséget kapott.</w:t>
      </w:r>
    </w:p>
    <w:p w14:paraId="272A046D" w14:textId="77777777" w:rsidR="0091475E" w:rsidRPr="008B78D3" w:rsidRDefault="0091475E" w:rsidP="009F025B">
      <w:pPr>
        <w:pStyle w:val="Title1"/>
        <w:rPr>
          <w:lang w:val="hu-HU"/>
        </w:rPr>
      </w:pPr>
      <w:bookmarkStart w:id="107" w:name="_Toc68948684"/>
      <w:r w:rsidRPr="008B78D3">
        <w:rPr>
          <w:lang w:val="hu-HU"/>
        </w:rPr>
        <w:lastRenderedPageBreak/>
        <w:t>Tartalmi összefoglaló</w:t>
      </w:r>
      <w:bookmarkEnd w:id="107"/>
    </w:p>
    <w:p w14:paraId="089A99AF" w14:textId="3E6CF5BA" w:rsidR="00ED2FFC" w:rsidDel="003B1889" w:rsidRDefault="00ED2FFC">
      <w:pPr>
        <w:pStyle w:val="Firstparagraph"/>
        <w:ind w:firstLine="567"/>
        <w:rPr>
          <w:del w:id="108" w:author="Win10" w:date="2025-04-25T20:54:00Z"/>
        </w:rPr>
        <w:pPrChange w:id="109" w:author="Win10" w:date="2025-04-25T20:53:00Z">
          <w:pPr>
            <w:pStyle w:val="Firstparagraph"/>
          </w:pPr>
        </w:pPrChange>
      </w:pPr>
      <w:r>
        <w:t>A</w:t>
      </w:r>
      <w:del w:id="110" w:author="Win10" w:date="2025-04-25T20:53:00Z">
        <w:r w:rsidDel="003B1889">
          <w:delText>z</w:delText>
        </w:r>
      </w:del>
      <w:r>
        <w:t xml:space="preserve"> szakdolgozatom egy </w:t>
      </w:r>
      <w:ins w:id="111" w:author="Win10" w:date="2025-04-25T20:54:00Z">
        <w:r w:rsidR="003B1889">
          <w:t>e</w:t>
        </w:r>
      </w:ins>
      <w:del w:id="112" w:author="Win10" w:date="2025-04-25T20:54:00Z">
        <w:r w:rsidDel="003B1889">
          <w:delText>E</w:delText>
        </w:r>
      </w:del>
      <w:r>
        <w:t xml:space="preserve">dzőterem menedzsment webalkalmazás </w:t>
      </w:r>
      <w:del w:id="113" w:author="Win10" w:date="2025-04-25T20:54:00Z">
        <w:r w:rsidDel="003B1889">
          <w:delText>létrehozásáról,</w:delText>
        </w:r>
      </w:del>
    </w:p>
    <w:p w14:paraId="5ECDE33B" w14:textId="273319C5" w:rsidR="00ED2FFC" w:rsidRDefault="00ED2FFC">
      <w:pPr>
        <w:pStyle w:val="Firstparagraph"/>
        <w:ind w:firstLine="567"/>
        <w:rPr>
          <w:ins w:id="114" w:author="Selyem Péter Ferenc" w:date="2025-04-28T12:55:00Z"/>
        </w:rPr>
        <w:pPrChange w:id="115" w:author="Win10" w:date="2025-04-25T20:54:00Z">
          <w:pPr>
            <w:pStyle w:val="Firstparagraph"/>
          </w:pPr>
        </w:pPrChange>
      </w:pPr>
      <w:r>
        <w:t>megtervezéséről</w:t>
      </w:r>
      <w:del w:id="116" w:author="Selyem Péter Ferenc" w:date="2025-05-05T15:48:00Z">
        <w:r w:rsidDel="00627CFB">
          <w:delText xml:space="preserve"> </w:delText>
        </w:r>
      </w:del>
      <w:ins w:id="117" w:author="Selyem Péter Ferenc" w:date="2025-05-05T15:48:00Z">
        <w:r w:rsidR="00627CFB">
          <w:t xml:space="preserve"> </w:t>
        </w:r>
      </w:ins>
      <w:r>
        <w:t xml:space="preserve">és megvalósításáról szól. Az alkalmazás ötlete 2024 nyarán jutott eszembe, amikor </w:t>
      </w:r>
      <w:ins w:id="118" w:author="Péter Selyem" w:date="2025-05-05T20:19:00Z" w16du:dateUtc="2025-05-05T18:19:00Z">
        <w:r w:rsidR="00113B30">
          <w:t>el</w:t>
        </w:r>
      </w:ins>
      <w:r>
        <w:t xml:space="preserve">kezdtem komolyan edzőterembe járni és önmagamat fejleszteni. A terembe járva láttam, hogy még mindig a régimódi papírbérletet használják. </w:t>
      </w:r>
      <w:commentRangeStart w:id="119"/>
      <w:del w:id="120" w:author="Selyem Péter Ferenc" w:date="2025-04-28T12:55:00Z">
        <w:r w:rsidDel="00A31F45">
          <w:delText>A videókban, amiket megnéztem, hogy informálódjak afelől, hogy mit hogyan is kéne csinálni az edzés alatt, láttam sokféle edzőtermet. Voltak olyanok, ahol egy olyan beléptető kapu van, ahol be kell szkennelni a bérletet, hogy beengedjen. Evvel kapcsolatban beszéltem másokkal, hogy mennyivel egyszerűbb és jobb lenne egy olyan terem, ahol online lehetne rendezni a jegyeket és bérleteket. Emellett, a terem a videóban látotthoz hasonló beléptető rendszerrel rendelkezne.</w:delText>
        </w:r>
        <w:commentRangeEnd w:id="119"/>
        <w:r w:rsidR="005F030D" w:rsidDel="00A31F45">
          <w:rPr>
            <w:rStyle w:val="Jegyzethivatkozs"/>
          </w:rPr>
          <w:commentReference w:id="119"/>
        </w:r>
      </w:del>
    </w:p>
    <w:p w14:paraId="2835944D" w14:textId="41102CC6" w:rsidR="00A31F45" w:rsidRPr="00A31F45" w:rsidRDefault="00A31F45">
      <w:pPr>
        <w:pPrChange w:id="121" w:author="Selyem Péter Ferenc" w:date="2025-04-28T12:55:00Z">
          <w:pPr>
            <w:pStyle w:val="Firstparagraph"/>
          </w:pPr>
        </w:pPrChange>
      </w:pPr>
      <w:ins w:id="122" w:author="Selyem Péter Ferenc" w:date="2025-04-28T12:55:00Z">
        <w:r>
          <w:t>A webalkalmazáshoz elkészítettem a felhasználói felületet és annak a kiszolgáló szerverét,</w:t>
        </w:r>
      </w:ins>
      <w:ins w:id="123" w:author="Selyem Péter Ferenc" w:date="2025-04-28T12:56:00Z">
        <w:r>
          <w:t xml:space="preserve"> </w:t>
        </w:r>
      </w:ins>
      <w:ins w:id="124" w:author="Selyem Péter Ferenc" w:date="2025-04-28T12:55:00Z">
        <w:r>
          <w:t xml:space="preserve">amelyekkel </w:t>
        </w:r>
      </w:ins>
      <w:ins w:id="125" w:author="Selyem Péter Ferenc" w:date="2025-04-28T12:56:00Z">
        <w:r>
          <w:t>lehetősége van a felhasználón</w:t>
        </w:r>
        <w:del w:id="126" w:author="Péter Selyem" w:date="2025-05-05T18:10:00Z" w16du:dateUtc="2025-05-05T16:10:00Z">
          <w:r w:rsidDel="00FF74D5">
            <w:delText>k</w:delText>
          </w:r>
        </w:del>
        <w:r>
          <w:t>a</w:t>
        </w:r>
      </w:ins>
      <w:ins w:id="127" w:author="Péter Selyem" w:date="2025-05-05T18:10:00Z" w16du:dateUtc="2025-05-05T16:10:00Z">
        <w:r w:rsidR="00FF74D5">
          <w:t>k</w:t>
        </w:r>
      </w:ins>
      <w:ins w:id="128" w:author="Selyem Péter Ferenc" w:date="2025-04-28T12:56:00Z">
        <w:r>
          <w:t xml:space="preserve"> jegyet és bér</w:t>
        </w:r>
      </w:ins>
      <w:ins w:id="129" w:author="Péter Selyem" w:date="2025-05-05T18:10:00Z" w16du:dateUtc="2025-05-05T16:10:00Z">
        <w:r w:rsidR="00FF74D5">
          <w:t>letet</w:t>
        </w:r>
      </w:ins>
      <w:ins w:id="130" w:author="Selyem Péter Ferenc" w:date="2025-04-28T12:56:00Z">
        <w:del w:id="131" w:author="Péter Selyem" w:date="2025-05-05T18:10:00Z" w16du:dateUtc="2025-05-05T16:10:00Z">
          <w:r w:rsidDel="00FF74D5">
            <w:delText>tletet</w:delText>
          </w:r>
        </w:del>
        <w:r>
          <w:t xml:space="preserve"> vásárolni, edzésekre jelentkezni, megnézni milyen h</w:t>
        </w:r>
        <w:r w:rsidR="00627CFB">
          <w:t>ivatalos edzők járnak a terembe</w:t>
        </w:r>
        <w:r>
          <w:t>, továbbá lehetősége van az edzései naplózására is.</w:t>
        </w:r>
      </w:ins>
    </w:p>
    <w:p w14:paraId="5BBADFC6" w14:textId="006D69F5" w:rsidR="00E23E26" w:rsidRDefault="00ED2FFC">
      <w:pPr>
        <w:pStyle w:val="Firstparagraph"/>
        <w:ind w:firstLine="567"/>
        <w:pPrChange w:id="132" w:author="Win10" w:date="2025-04-25T20:56:00Z">
          <w:pPr>
            <w:pStyle w:val="Firstparagraph"/>
          </w:pPr>
        </w:pPrChange>
      </w:pPr>
      <w:r>
        <w:t xml:space="preserve">A </w:t>
      </w:r>
      <w:del w:id="133" w:author="Win10" w:date="2025-04-25T20:56:00Z">
        <w:r w:rsidDel="003B1889">
          <w:delText xml:space="preserve">program </w:delText>
        </w:r>
      </w:del>
      <w:ins w:id="134" w:author="Win10" w:date="2025-04-25T20:56:00Z">
        <w:r w:rsidR="003B1889">
          <w:t xml:space="preserve">webalkalmazás </w:t>
        </w:r>
      </w:ins>
      <w:r>
        <w:t xml:space="preserve">megvalósításához a Visual Studio-t és a Visual Studio Code-ot </w:t>
      </w:r>
      <w:commentRangeStart w:id="135"/>
      <w:r>
        <w:t>használ</w:t>
      </w:r>
      <w:ins w:id="136" w:author="Win10" w:date="2025-04-25T20:56:00Z">
        <w:r w:rsidR="003B1889">
          <w:t>tam</w:t>
        </w:r>
        <w:commentRangeEnd w:id="135"/>
        <w:r w:rsidR="003B1889">
          <w:rPr>
            <w:rStyle w:val="Jegyzethivatkozs"/>
          </w:rPr>
          <w:commentReference w:id="135"/>
        </w:r>
      </w:ins>
      <w:del w:id="137" w:author="Win10" w:date="2025-04-25T20:56:00Z">
        <w:r w:rsidDel="003B1889">
          <w:delText>om</w:delText>
        </w:r>
      </w:del>
      <w:r>
        <w:t>, mivel ezeket már volt szerencsém használni, valamint mindkettő az egyik legjobb és legelterjedtebb a maga területén. Az alkalmazást C# nyelven ír</w:t>
      </w:r>
      <w:ins w:id="138" w:author="Win10" w:date="2025-04-25T20:57:00Z">
        <w:r w:rsidR="003B1889">
          <w:t>tam</w:t>
        </w:r>
      </w:ins>
      <w:del w:id="139" w:author="Win10" w:date="2025-04-25T20:57:00Z">
        <w:r w:rsidDel="003B1889">
          <w:delText>om</w:delText>
        </w:r>
      </w:del>
      <w:r>
        <w:t xml:space="preserve"> a .Net keretrendszert használva, mivel ezek modernek és elterjedtek a hasonló alkalmazások megvalósításához. Emellett a .Net keretrendszerben sok segítséget és bővítményt lehet találni, így ezt találtam a legalkalmasabbnak a feladat backend részéhez. Adatbázis kezeléshez </w:t>
      </w:r>
      <w:ins w:id="140" w:author="Win10" w:date="2025-04-25T21:02:00Z">
        <w:r w:rsidR="005F030D">
          <w:t xml:space="preserve">az </w:t>
        </w:r>
      </w:ins>
      <w:r>
        <w:t>SQLite alkalmazást választottam, mert ingyen elérhető és tökéletes a feladatra. A frontend részhez pedig a jól megszokott és bevált HTML, CSS és JavaScript nyelveket használ</w:t>
      </w:r>
      <w:ins w:id="141" w:author="Win10" w:date="2025-04-25T21:02:00Z">
        <w:r w:rsidR="005F030D">
          <w:t>tam</w:t>
        </w:r>
      </w:ins>
      <w:del w:id="142" w:author="Win10" w:date="2025-04-25T21:02:00Z">
        <w:r w:rsidDel="005F030D">
          <w:delText>om</w:delText>
        </w:r>
      </w:del>
      <w:r>
        <w:t>, és mellette a Bootstrap-et az egyszerűbb, esztétikusabb megvalósításért és a jobb felhasználói élményért.</w:t>
      </w:r>
    </w:p>
    <w:p w14:paraId="38769049" w14:textId="135A1FF4" w:rsidR="00ED2FFC" w:rsidRPr="00ED2FFC" w:rsidDel="005F030D" w:rsidRDefault="00ED2FFC" w:rsidP="00ED2FFC">
      <w:pPr>
        <w:rPr>
          <w:del w:id="143" w:author="Win10" w:date="2025-04-25T21:04:00Z"/>
        </w:rPr>
      </w:pPr>
    </w:p>
    <w:p w14:paraId="11F88A7D" w14:textId="287537AB" w:rsidR="00D41BAC" w:rsidDel="005F030D" w:rsidRDefault="004B05C5" w:rsidP="00037D0C">
      <w:pPr>
        <w:pStyle w:val="Firstparagraph"/>
        <w:rPr>
          <w:del w:id="144" w:author="Win10" w:date="2025-04-25T21:04:00Z"/>
        </w:rPr>
      </w:pPr>
      <w:del w:id="145" w:author="Win10" w:date="2025-04-25T21:04:00Z">
        <w:r w:rsidDel="005F030D">
          <w:delText>Tartalmi összefoglaló magyarul</w:delText>
        </w:r>
        <w:r w:rsidR="001A7988" w:rsidDel="005F030D">
          <w:delText>.</w:delText>
        </w:r>
        <w:r w:rsidR="00D41BAC" w:rsidDel="005F030D">
          <w:delText xml:space="preserve"> Az összefoglalónak tartalmaznia kell (rövid, velős és összefüggő megfogalmazásban) a következőket:</w:delText>
        </w:r>
      </w:del>
    </w:p>
    <w:p w14:paraId="06E59C6E" w14:textId="33E5574A" w:rsidR="00D41BAC" w:rsidDel="005F030D" w:rsidRDefault="00D41BAC" w:rsidP="000C4374">
      <w:pPr>
        <w:numPr>
          <w:ilvl w:val="0"/>
          <w:numId w:val="2"/>
        </w:numPr>
        <w:spacing w:after="3" w:line="264" w:lineRule="auto"/>
        <w:ind w:hanging="360"/>
        <w:jc w:val="left"/>
        <w:rPr>
          <w:del w:id="146" w:author="Win10" w:date="2025-04-25T21:04:00Z"/>
        </w:rPr>
      </w:pPr>
      <w:del w:id="147" w:author="Win10" w:date="2025-04-25T21:04:00Z">
        <w:r w:rsidDel="005F030D">
          <w:delText xml:space="preserve">téma megnevezése, </w:delText>
        </w:r>
      </w:del>
    </w:p>
    <w:p w14:paraId="31AED239" w14:textId="00528642" w:rsidR="00D41BAC" w:rsidDel="005F030D" w:rsidRDefault="00D41BAC" w:rsidP="000C4374">
      <w:pPr>
        <w:numPr>
          <w:ilvl w:val="0"/>
          <w:numId w:val="2"/>
        </w:numPr>
        <w:spacing w:after="3" w:line="264" w:lineRule="auto"/>
        <w:ind w:hanging="360"/>
        <w:jc w:val="left"/>
        <w:rPr>
          <w:del w:id="148" w:author="Win10" w:date="2025-04-25T21:04:00Z"/>
        </w:rPr>
      </w:pPr>
      <w:del w:id="149" w:author="Win10" w:date="2025-04-25T21:04:00Z">
        <w:r w:rsidDel="005F030D">
          <w:delText xml:space="preserve">megoldott feladat megfogalmazása, </w:delText>
        </w:r>
      </w:del>
    </w:p>
    <w:p w14:paraId="1AC39945" w14:textId="78F53351" w:rsidR="00D41BAC" w:rsidDel="005F030D" w:rsidRDefault="00D41BAC" w:rsidP="000C4374">
      <w:pPr>
        <w:numPr>
          <w:ilvl w:val="0"/>
          <w:numId w:val="2"/>
        </w:numPr>
        <w:spacing w:after="3" w:line="264" w:lineRule="auto"/>
        <w:ind w:hanging="360"/>
        <w:jc w:val="left"/>
        <w:rPr>
          <w:del w:id="150" w:author="Win10" w:date="2025-04-25T21:04:00Z"/>
        </w:rPr>
      </w:pPr>
      <w:del w:id="151" w:author="Win10" w:date="2025-04-25T21:04:00Z">
        <w:r w:rsidDel="005F030D">
          <w:delText xml:space="preserve">megoldási mód, </w:delText>
        </w:r>
      </w:del>
    </w:p>
    <w:p w14:paraId="5CDBA742" w14:textId="71BEA41C" w:rsidR="00D41BAC" w:rsidDel="005F030D" w:rsidRDefault="00D41BAC" w:rsidP="000C4374">
      <w:pPr>
        <w:numPr>
          <w:ilvl w:val="0"/>
          <w:numId w:val="2"/>
        </w:numPr>
        <w:spacing w:after="3" w:line="264" w:lineRule="auto"/>
        <w:ind w:hanging="360"/>
        <w:jc w:val="left"/>
        <w:rPr>
          <w:del w:id="152" w:author="Win10" w:date="2025-04-25T21:04:00Z"/>
        </w:rPr>
      </w:pPr>
      <w:del w:id="153" w:author="Win10" w:date="2025-04-25T21:04:00Z">
        <w:r w:rsidDel="005F030D">
          <w:delText xml:space="preserve">elért eredmények, </w:delText>
        </w:r>
      </w:del>
    </w:p>
    <w:p w14:paraId="71AC7BD8" w14:textId="63DA4D0A" w:rsidR="00D41BAC" w:rsidDel="005F030D" w:rsidRDefault="00D41BAC" w:rsidP="000C4374">
      <w:pPr>
        <w:numPr>
          <w:ilvl w:val="0"/>
          <w:numId w:val="2"/>
        </w:numPr>
        <w:spacing w:after="3" w:line="264" w:lineRule="auto"/>
        <w:ind w:hanging="360"/>
        <w:jc w:val="left"/>
        <w:rPr>
          <w:del w:id="154" w:author="Win10" w:date="2025-04-25T21:04:00Z"/>
        </w:rPr>
      </w:pPr>
      <w:del w:id="155" w:author="Win10" w:date="2025-04-25T21:04:00Z">
        <w:r w:rsidDel="005F030D">
          <w:delText xml:space="preserve">kulcsszavak (4-6 darab) </w:delText>
        </w:r>
      </w:del>
    </w:p>
    <w:p w14:paraId="01180AC1" w14:textId="48CA61FB" w:rsidR="00D41BAC" w:rsidDel="005F030D" w:rsidRDefault="00D41BAC" w:rsidP="000C4374">
      <w:pPr>
        <w:numPr>
          <w:ilvl w:val="0"/>
          <w:numId w:val="2"/>
        </w:numPr>
        <w:spacing w:after="3" w:line="264" w:lineRule="auto"/>
        <w:ind w:hanging="360"/>
        <w:jc w:val="left"/>
        <w:rPr>
          <w:del w:id="156" w:author="Win10" w:date="2025-04-25T21:04:00Z"/>
        </w:rPr>
      </w:pPr>
      <w:del w:id="157" w:author="Win10" w:date="2025-04-25T21:04:00Z">
        <w:r w:rsidDel="005F030D">
          <w:delText xml:space="preserve">terjedelme nem lehet több 1 A4-es oldalnál. </w:delText>
        </w:r>
      </w:del>
    </w:p>
    <w:p w14:paraId="0D8F7200" w14:textId="5AD16CE6" w:rsidR="00E23E26" w:rsidDel="005F030D" w:rsidRDefault="00D41BAC" w:rsidP="00E23E26">
      <w:pPr>
        <w:rPr>
          <w:del w:id="158" w:author="Win10" w:date="2025-04-25T21:04:00Z"/>
        </w:rPr>
      </w:pPr>
      <w:del w:id="159" w:author="Win10" w:date="2025-04-25T21:04:00Z">
        <w:r w:rsidDel="005F030D">
          <w:delText>Az összefoglalót magyar és angol nyelven kell készíteni. Sorrendben a dolgozat nyelvével megegyező kerül előrébb.</w:delText>
        </w:r>
        <w:r w:rsidR="00933CB3" w:rsidDel="005F030D">
          <w:delText xml:space="preserve"> </w:delText>
        </w:r>
        <w:r w:rsidR="00CA5F8B" w:rsidDel="005F030D">
          <w:delText>A cím Title stílusú</w:delText>
        </w:r>
        <w:r w:rsidR="000F5390" w:rsidDel="005F030D">
          <w:delText>, formázása</w:delText>
        </w:r>
        <w:r w:rsidR="00CA5F8B" w:rsidDel="005F030D">
          <w:delText xml:space="preserve">: </w:delText>
        </w:r>
        <w:r w:rsidR="00933CB3" w:rsidDel="005F030D">
          <w:delText xml:space="preserve">Times New Roman, nagybetű, 14 pt, </w:delText>
        </w:r>
        <w:r w:rsidR="009823AA" w:rsidDel="005F030D">
          <w:delText>félkövér</w:delText>
        </w:r>
        <w:r w:rsidR="00933CB3" w:rsidDel="005F030D">
          <w:delText xml:space="preserve">, </w:delText>
        </w:r>
        <w:r w:rsidR="009823AA" w:rsidDel="005F030D">
          <w:delText>középre igazított</w:delText>
        </w:r>
        <w:r w:rsidR="00CA5F8B" w:rsidDel="005F030D">
          <w:delText>; a</w:delText>
        </w:r>
        <w:r w:rsidR="00933CB3" w:rsidDel="005F030D">
          <w:delText xml:space="preserve">z összefoglaló </w:delText>
        </w:r>
        <w:r w:rsidR="00191D29" w:rsidDel="005F030D">
          <w:delText>Normál stílusú</w:delText>
        </w:r>
        <w:r w:rsidR="000F5390" w:rsidDel="005F030D">
          <w:delText>, formázása</w:delText>
        </w:r>
        <w:r w:rsidR="00933CB3" w:rsidDel="005F030D">
          <w:delText xml:space="preserve">: Times New Roman, 12 pt, </w:delText>
        </w:r>
        <w:r w:rsidR="00761FB3" w:rsidDel="005F030D">
          <w:delText>sorkizárt</w:delText>
        </w:r>
        <w:r w:rsidR="00933CB3" w:rsidDel="005F030D">
          <w:delText>, 1</w:delText>
        </w:r>
        <w:r w:rsidR="00761FB3" w:rsidDel="005F030D">
          <w:delText>.</w:delText>
        </w:r>
        <w:r w:rsidR="00933CB3" w:rsidDel="005F030D">
          <w:delText>5</w:delText>
        </w:r>
        <w:r w:rsidR="00761FB3" w:rsidDel="005F030D">
          <w:delText>-ös</w:delText>
        </w:r>
        <w:r w:rsidR="00933CB3" w:rsidDel="005F030D">
          <w:delText xml:space="preserve"> </w:delText>
        </w:r>
        <w:r w:rsidR="00761FB3" w:rsidDel="005F030D">
          <w:delText>sortávolság</w:delText>
        </w:r>
        <w:r w:rsidR="00933CB3" w:rsidDel="005F030D">
          <w:delText xml:space="preserve">. </w:delText>
        </w:r>
      </w:del>
    </w:p>
    <w:p w14:paraId="36692330" w14:textId="77777777" w:rsidR="006E17E0" w:rsidRPr="008D24E0" w:rsidRDefault="006E17E0" w:rsidP="00124731">
      <w:pPr>
        <w:spacing w:before="600"/>
        <w:rPr>
          <w:rFonts w:cs="Times New Roman"/>
          <w:szCs w:val="24"/>
        </w:rPr>
      </w:pPr>
      <w:r w:rsidRPr="00124731">
        <w:rPr>
          <w:rFonts w:cs="Times New Roman"/>
          <w:b/>
          <w:szCs w:val="24"/>
        </w:rPr>
        <w:t>Kulcsszavak:</w:t>
      </w:r>
      <w:r>
        <w:rPr>
          <w:rFonts w:cs="Times New Roman"/>
          <w:szCs w:val="24"/>
        </w:rPr>
        <w:t xml:space="preserve"> </w:t>
      </w:r>
      <w:r w:rsidR="000E0C4A" w:rsidRPr="005F030D">
        <w:rPr>
          <w:rFonts w:cs="Times New Roman"/>
          <w:color w:val="FF0000"/>
          <w:szCs w:val="24"/>
          <w:rPrChange w:id="160" w:author="Win10" w:date="2025-04-25T21:04:00Z">
            <w:rPr>
              <w:rFonts w:cs="Times New Roman"/>
              <w:szCs w:val="24"/>
            </w:rPr>
          </w:rPrChange>
        </w:rPr>
        <w:t>[4-</w:t>
      </w:r>
      <w:r w:rsidR="00042B01" w:rsidRPr="005F030D">
        <w:rPr>
          <w:rFonts w:cs="Times New Roman"/>
          <w:color w:val="FF0000"/>
          <w:szCs w:val="24"/>
          <w:rPrChange w:id="161" w:author="Win10" w:date="2025-04-25T21:04:00Z">
            <w:rPr>
              <w:rFonts w:cs="Times New Roman"/>
              <w:szCs w:val="24"/>
            </w:rPr>
          </w:rPrChange>
        </w:rPr>
        <w:t>6</w:t>
      </w:r>
      <w:r w:rsidR="000E0C4A" w:rsidRPr="005F030D">
        <w:rPr>
          <w:rFonts w:cs="Times New Roman"/>
          <w:color w:val="FF0000"/>
          <w:szCs w:val="24"/>
          <w:rPrChange w:id="162" w:author="Win10" w:date="2025-04-25T21:04:00Z">
            <w:rPr>
              <w:rFonts w:cs="Times New Roman"/>
              <w:szCs w:val="24"/>
            </w:rPr>
          </w:rPrChange>
        </w:rPr>
        <w:t xml:space="preserve"> kulcsszó felsorolása</w:t>
      </w:r>
      <w:r w:rsidR="00761FB3" w:rsidRPr="005F030D">
        <w:rPr>
          <w:rFonts w:cs="Times New Roman"/>
          <w:color w:val="FF0000"/>
          <w:szCs w:val="24"/>
          <w:rPrChange w:id="163" w:author="Win10" w:date="2025-04-25T21:04:00Z">
            <w:rPr>
              <w:rFonts w:cs="Times New Roman"/>
              <w:szCs w:val="24"/>
            </w:rPr>
          </w:rPrChange>
        </w:rPr>
        <w:t>, vesszővel elválasztva</w:t>
      </w:r>
      <w:r w:rsidR="000E0C4A" w:rsidRPr="005F030D">
        <w:rPr>
          <w:rFonts w:cs="Times New Roman"/>
          <w:color w:val="FF0000"/>
          <w:szCs w:val="24"/>
          <w:rPrChange w:id="164" w:author="Win10" w:date="2025-04-25T21:04:00Z">
            <w:rPr>
              <w:rFonts w:cs="Times New Roman"/>
              <w:szCs w:val="24"/>
            </w:rPr>
          </w:rPrChange>
        </w:rPr>
        <w:t>]</w:t>
      </w:r>
    </w:p>
    <w:p w14:paraId="7A77B38D" w14:textId="77777777" w:rsidR="00632D14" w:rsidRPr="00674F6E" w:rsidRDefault="00632D14" w:rsidP="009F025B">
      <w:pPr>
        <w:pStyle w:val="Title1"/>
      </w:pPr>
      <w:r w:rsidRPr="00674F6E">
        <w:lastRenderedPageBreak/>
        <w:t>Abstract</w:t>
      </w:r>
    </w:p>
    <w:p w14:paraId="5D3018EA" w14:textId="77777777" w:rsidR="003B71D8" w:rsidRPr="005F030D" w:rsidRDefault="00BF459C" w:rsidP="00037D0C">
      <w:pPr>
        <w:pStyle w:val="Firstparagraph"/>
        <w:rPr>
          <w:color w:val="FF0000"/>
          <w:lang w:val="en-GB"/>
          <w:rPrChange w:id="165" w:author="Win10" w:date="2025-04-25T21:05:00Z">
            <w:rPr>
              <w:lang w:val="en-GB"/>
            </w:rPr>
          </w:rPrChange>
        </w:rPr>
      </w:pPr>
      <w:r w:rsidRPr="005F030D">
        <w:rPr>
          <w:color w:val="FF0000"/>
          <w:lang w:val="en-GB"/>
          <w:rPrChange w:id="166" w:author="Win10" w:date="2025-04-25T21:05:00Z">
            <w:rPr>
              <w:lang w:val="en-GB"/>
            </w:rPr>
          </w:rPrChange>
        </w:rPr>
        <w:t>Abstract in English</w:t>
      </w:r>
    </w:p>
    <w:p w14:paraId="1938AA0B" w14:textId="77777777" w:rsidR="00DF2021" w:rsidRDefault="00DF2021" w:rsidP="00DF2021">
      <w:pPr>
        <w:spacing w:before="600"/>
        <w:rPr>
          <w:rFonts w:cs="Times New Roman"/>
          <w:szCs w:val="24"/>
          <w:lang w:val="en-GB"/>
        </w:rPr>
      </w:pPr>
      <w:r w:rsidRPr="00B66B8E">
        <w:rPr>
          <w:rFonts w:cs="Times New Roman"/>
          <w:b/>
          <w:szCs w:val="24"/>
          <w:lang w:val="en-GB"/>
        </w:rPr>
        <w:t>Keywords:</w:t>
      </w:r>
      <w:r w:rsidRPr="00B66B8E">
        <w:rPr>
          <w:rFonts w:cs="Times New Roman"/>
          <w:szCs w:val="24"/>
          <w:lang w:val="en-GB"/>
        </w:rPr>
        <w:t xml:space="preserve"> </w:t>
      </w:r>
      <w:r w:rsidR="001F1695" w:rsidRPr="005F030D">
        <w:rPr>
          <w:rFonts w:cs="Times New Roman"/>
          <w:color w:val="FF0000"/>
          <w:szCs w:val="24"/>
          <w:lang w:val="en-GB"/>
          <w:rPrChange w:id="167" w:author="Win10" w:date="2025-04-25T21:05:00Z">
            <w:rPr>
              <w:rFonts w:cs="Times New Roman"/>
              <w:szCs w:val="24"/>
              <w:lang w:val="en-GB"/>
            </w:rPr>
          </w:rPrChange>
        </w:rPr>
        <w:t>[list 4-</w:t>
      </w:r>
      <w:r w:rsidR="00933CB3" w:rsidRPr="005F030D">
        <w:rPr>
          <w:rFonts w:cs="Times New Roman"/>
          <w:color w:val="FF0000"/>
          <w:szCs w:val="24"/>
          <w:lang w:val="en-GB"/>
          <w:rPrChange w:id="168" w:author="Win10" w:date="2025-04-25T21:05:00Z">
            <w:rPr>
              <w:rFonts w:cs="Times New Roman"/>
              <w:szCs w:val="24"/>
              <w:lang w:val="en-GB"/>
            </w:rPr>
          </w:rPrChange>
        </w:rPr>
        <w:t>6</w:t>
      </w:r>
      <w:r w:rsidR="001F1695" w:rsidRPr="005F030D">
        <w:rPr>
          <w:rFonts w:cs="Times New Roman"/>
          <w:color w:val="FF0000"/>
          <w:szCs w:val="24"/>
          <w:lang w:val="en-GB"/>
          <w:rPrChange w:id="169" w:author="Win10" w:date="2025-04-25T21:05:00Z">
            <w:rPr>
              <w:rFonts w:cs="Times New Roman"/>
              <w:szCs w:val="24"/>
              <w:lang w:val="en-GB"/>
            </w:rPr>
          </w:rPrChange>
        </w:rPr>
        <w:t xml:space="preserve"> keywords]</w:t>
      </w:r>
    </w:p>
    <w:p w14:paraId="2DE02417" w14:textId="77777777" w:rsidR="00674F6E" w:rsidRDefault="00674F6E">
      <w:pPr>
        <w:spacing w:after="160" w:line="259" w:lineRule="auto"/>
        <w:ind w:firstLine="0"/>
        <w:jc w:val="left"/>
        <w:rPr>
          <w:rFonts w:cs="Times New Roman"/>
          <w:szCs w:val="24"/>
          <w:lang w:val="en-GB"/>
        </w:rPr>
      </w:pPr>
      <w:r>
        <w:rPr>
          <w:rFonts w:cs="Times New Roman"/>
          <w:szCs w:val="24"/>
          <w:lang w:val="en-GB"/>
        </w:rPr>
        <w:br w:type="page"/>
      </w:r>
    </w:p>
    <w:sdt>
      <w:sdtPr>
        <w:rPr>
          <w:rFonts w:ascii="Times New Roman" w:eastAsiaTheme="minorHAnsi" w:hAnsi="Times New Roman" w:cstheme="minorBidi"/>
          <w:color w:val="auto"/>
          <w:sz w:val="24"/>
          <w:szCs w:val="22"/>
          <w:lang w:eastAsia="en-US"/>
        </w:rPr>
        <w:id w:val="-870917595"/>
        <w:docPartObj>
          <w:docPartGallery w:val="Table of Contents"/>
          <w:docPartUnique/>
        </w:docPartObj>
      </w:sdtPr>
      <w:sdtEndPr>
        <w:rPr>
          <w:b/>
          <w:bCs/>
        </w:rPr>
      </w:sdtEndPr>
      <w:sdtContent>
        <w:p w14:paraId="0AD553C3" w14:textId="77777777" w:rsidR="00674F6E" w:rsidRPr="00C856DA" w:rsidRDefault="00674F6E" w:rsidP="00674F6E">
          <w:pPr>
            <w:pStyle w:val="Tartalomjegyzkcmsora"/>
            <w:spacing w:after="480"/>
            <w:rPr>
              <w:rStyle w:val="Title1Char"/>
              <w:color w:val="auto"/>
              <w:lang w:val="hu-HU"/>
            </w:rPr>
          </w:pPr>
          <w:r w:rsidRPr="00C856DA">
            <w:rPr>
              <w:rStyle w:val="Title1Char"/>
              <w:color w:val="auto"/>
              <w:lang w:val="hu-HU"/>
            </w:rPr>
            <w:t>Tartalomjegyzék</w:t>
          </w:r>
        </w:p>
        <w:p w14:paraId="511A6A95" w14:textId="508F65BD" w:rsidR="00C30D98" w:rsidRDefault="00674F6E">
          <w:pPr>
            <w:pStyle w:val="TJ1"/>
            <w:rPr>
              <w:ins w:id="170" w:author="Péter Selyem" w:date="2025-05-05T19:40:00Z" w16du:dateUtc="2025-05-05T17:40:00Z"/>
              <w:rFonts w:asciiTheme="minorHAnsi" w:eastAsiaTheme="minorEastAsia" w:hAnsiTheme="minorHAnsi" w:cstheme="minorBidi"/>
              <w:b w:val="0"/>
              <w:bCs w:val="0"/>
              <w:noProof/>
              <w:kern w:val="2"/>
              <w:szCs w:val="24"/>
              <w:lang w:eastAsia="hu-HU"/>
              <w14:ligatures w14:val="standardContextual"/>
            </w:rPr>
          </w:pPr>
          <w:r>
            <w:fldChar w:fldCharType="begin"/>
          </w:r>
          <w:r>
            <w:instrText xml:space="preserve"> TOC \o "1-3" \h \z \u </w:instrText>
          </w:r>
          <w:r>
            <w:fldChar w:fldCharType="separate"/>
          </w:r>
          <w:ins w:id="171" w:author="Péter Selyem" w:date="2025-05-05T19:40:00Z" w16du:dateUtc="2025-05-05T17:40:00Z">
            <w:r w:rsidR="00C30D98" w:rsidRPr="00945D14">
              <w:rPr>
                <w:rStyle w:val="Hiperhivatkozs"/>
                <w:noProof/>
              </w:rPr>
              <w:fldChar w:fldCharType="begin"/>
            </w:r>
            <w:r w:rsidR="00C30D98" w:rsidRPr="00945D14">
              <w:rPr>
                <w:rStyle w:val="Hiperhivatkozs"/>
                <w:noProof/>
              </w:rPr>
              <w:instrText xml:space="preserve"> </w:instrText>
            </w:r>
            <w:r w:rsidR="00C30D98">
              <w:rPr>
                <w:noProof/>
              </w:rPr>
              <w:instrText>HYPERLINK \l "_Toc197366435"</w:instrText>
            </w:r>
            <w:r w:rsidR="00C30D98" w:rsidRPr="00945D14">
              <w:rPr>
                <w:rStyle w:val="Hiperhivatkozs"/>
                <w:noProof/>
              </w:rPr>
              <w:instrText xml:space="preserve"> </w:instrText>
            </w:r>
            <w:r w:rsidR="00C30D98" w:rsidRPr="00945D14">
              <w:rPr>
                <w:rStyle w:val="Hiperhivatkozs"/>
                <w:noProof/>
              </w:rPr>
            </w:r>
            <w:r w:rsidR="00C30D98" w:rsidRPr="00945D14">
              <w:rPr>
                <w:rStyle w:val="Hiperhivatkozs"/>
                <w:noProof/>
              </w:rPr>
              <w:fldChar w:fldCharType="separate"/>
            </w:r>
            <w:r w:rsidR="00C30D98" w:rsidRPr="00945D14">
              <w:rPr>
                <w:rStyle w:val="Hiperhivatkozs"/>
                <w:noProof/>
              </w:rPr>
              <w:t>Jelölésjegyzék</w:t>
            </w:r>
            <w:r w:rsidR="00C30D98">
              <w:rPr>
                <w:noProof/>
                <w:webHidden/>
              </w:rPr>
              <w:tab/>
            </w:r>
            <w:r w:rsidR="00C30D98">
              <w:rPr>
                <w:noProof/>
                <w:webHidden/>
              </w:rPr>
              <w:fldChar w:fldCharType="begin"/>
            </w:r>
            <w:r w:rsidR="00C30D98">
              <w:rPr>
                <w:noProof/>
                <w:webHidden/>
              </w:rPr>
              <w:instrText xml:space="preserve"> PAGEREF _Toc197366435 \h </w:instrText>
            </w:r>
          </w:ins>
          <w:r w:rsidR="00C30D98">
            <w:rPr>
              <w:noProof/>
              <w:webHidden/>
            </w:rPr>
          </w:r>
          <w:r w:rsidR="00C30D98">
            <w:rPr>
              <w:noProof/>
              <w:webHidden/>
            </w:rPr>
            <w:fldChar w:fldCharType="separate"/>
          </w:r>
          <w:ins w:id="172" w:author="Péter Selyem" w:date="2025-05-05T19:40:00Z" w16du:dateUtc="2025-05-05T17:40:00Z">
            <w:r w:rsidR="00C30D98">
              <w:rPr>
                <w:noProof/>
                <w:webHidden/>
              </w:rPr>
              <w:t>11</w:t>
            </w:r>
            <w:r w:rsidR="00C30D98">
              <w:rPr>
                <w:noProof/>
                <w:webHidden/>
              </w:rPr>
              <w:fldChar w:fldCharType="end"/>
            </w:r>
            <w:r w:rsidR="00C30D98" w:rsidRPr="00945D14">
              <w:rPr>
                <w:rStyle w:val="Hiperhivatkozs"/>
                <w:noProof/>
              </w:rPr>
              <w:fldChar w:fldCharType="end"/>
            </w:r>
          </w:ins>
        </w:p>
        <w:p w14:paraId="7D77B941" w14:textId="695C87BE" w:rsidR="00C30D98" w:rsidRDefault="00C30D98">
          <w:pPr>
            <w:pStyle w:val="TJ1"/>
            <w:rPr>
              <w:ins w:id="173" w:author="Péter Selyem" w:date="2025-05-05T19:40:00Z" w16du:dateUtc="2025-05-05T17:40:00Z"/>
              <w:rFonts w:asciiTheme="minorHAnsi" w:eastAsiaTheme="minorEastAsia" w:hAnsiTheme="minorHAnsi" w:cstheme="minorBidi"/>
              <w:b w:val="0"/>
              <w:bCs w:val="0"/>
              <w:noProof/>
              <w:kern w:val="2"/>
              <w:szCs w:val="24"/>
              <w:lang w:eastAsia="hu-HU"/>
              <w14:ligatures w14:val="standardContextual"/>
            </w:rPr>
          </w:pPr>
          <w:ins w:id="174" w:author="Péter Selyem" w:date="2025-05-05T19:40:00Z" w16du:dateUtc="2025-05-05T17:40:00Z">
            <w:r w:rsidRPr="00945D14">
              <w:rPr>
                <w:rStyle w:val="Hiperhivatkozs"/>
                <w:noProof/>
              </w:rPr>
              <w:fldChar w:fldCharType="begin"/>
            </w:r>
            <w:r w:rsidRPr="00945D14">
              <w:rPr>
                <w:rStyle w:val="Hiperhivatkozs"/>
                <w:noProof/>
              </w:rPr>
              <w:instrText xml:space="preserve"> </w:instrText>
            </w:r>
            <w:r>
              <w:rPr>
                <w:noProof/>
              </w:rPr>
              <w:instrText>HYPERLINK \l "_Toc197366436"</w:instrText>
            </w:r>
            <w:r w:rsidRPr="00945D14">
              <w:rPr>
                <w:rStyle w:val="Hiperhivatkozs"/>
                <w:noProof/>
              </w:rPr>
              <w:instrText xml:space="preserve"> </w:instrText>
            </w:r>
            <w:r w:rsidRPr="00945D14">
              <w:rPr>
                <w:rStyle w:val="Hiperhivatkozs"/>
                <w:noProof/>
              </w:rPr>
            </w:r>
            <w:r w:rsidRPr="00945D14">
              <w:rPr>
                <w:rStyle w:val="Hiperhivatkozs"/>
                <w:noProof/>
              </w:rPr>
              <w:fldChar w:fldCharType="separate"/>
            </w:r>
            <w:r w:rsidRPr="00945D14">
              <w:rPr>
                <w:rStyle w:val="Hiperhivatkozs"/>
                <w:noProof/>
              </w:rPr>
              <w:t>1.</w:t>
            </w:r>
            <w:r>
              <w:rPr>
                <w:rFonts w:asciiTheme="minorHAnsi" w:eastAsiaTheme="minorEastAsia" w:hAnsiTheme="minorHAnsi" w:cstheme="minorBidi"/>
                <w:b w:val="0"/>
                <w:bCs w:val="0"/>
                <w:noProof/>
                <w:kern w:val="2"/>
                <w:szCs w:val="24"/>
                <w:lang w:eastAsia="hu-HU"/>
                <w14:ligatures w14:val="standardContextual"/>
              </w:rPr>
              <w:tab/>
            </w:r>
            <w:r w:rsidRPr="00945D14">
              <w:rPr>
                <w:rStyle w:val="Hiperhivatkozs"/>
                <w:noProof/>
              </w:rPr>
              <w:t>Bevezetés</w:t>
            </w:r>
            <w:r>
              <w:rPr>
                <w:noProof/>
                <w:webHidden/>
              </w:rPr>
              <w:tab/>
            </w:r>
            <w:r>
              <w:rPr>
                <w:noProof/>
                <w:webHidden/>
              </w:rPr>
              <w:fldChar w:fldCharType="begin"/>
            </w:r>
            <w:r>
              <w:rPr>
                <w:noProof/>
                <w:webHidden/>
              </w:rPr>
              <w:instrText xml:space="preserve"> PAGEREF _Toc197366436 \h </w:instrText>
            </w:r>
          </w:ins>
          <w:r>
            <w:rPr>
              <w:noProof/>
              <w:webHidden/>
            </w:rPr>
          </w:r>
          <w:r>
            <w:rPr>
              <w:noProof/>
              <w:webHidden/>
            </w:rPr>
            <w:fldChar w:fldCharType="separate"/>
          </w:r>
          <w:ins w:id="175" w:author="Péter Selyem" w:date="2025-05-05T19:40:00Z" w16du:dateUtc="2025-05-05T17:40:00Z">
            <w:r>
              <w:rPr>
                <w:noProof/>
                <w:webHidden/>
              </w:rPr>
              <w:t>12</w:t>
            </w:r>
            <w:r>
              <w:rPr>
                <w:noProof/>
                <w:webHidden/>
              </w:rPr>
              <w:fldChar w:fldCharType="end"/>
            </w:r>
            <w:r w:rsidRPr="00945D14">
              <w:rPr>
                <w:rStyle w:val="Hiperhivatkozs"/>
                <w:noProof/>
              </w:rPr>
              <w:fldChar w:fldCharType="end"/>
            </w:r>
          </w:ins>
        </w:p>
        <w:p w14:paraId="750AFEBA" w14:textId="150A922A" w:rsidR="00C30D98" w:rsidRDefault="00C30D98">
          <w:pPr>
            <w:pStyle w:val="TJ1"/>
            <w:rPr>
              <w:ins w:id="176" w:author="Péter Selyem" w:date="2025-05-05T19:40:00Z" w16du:dateUtc="2025-05-05T17:40:00Z"/>
              <w:rFonts w:asciiTheme="minorHAnsi" w:eastAsiaTheme="minorEastAsia" w:hAnsiTheme="minorHAnsi" w:cstheme="minorBidi"/>
              <w:b w:val="0"/>
              <w:bCs w:val="0"/>
              <w:noProof/>
              <w:kern w:val="2"/>
              <w:szCs w:val="24"/>
              <w:lang w:eastAsia="hu-HU"/>
              <w14:ligatures w14:val="standardContextual"/>
            </w:rPr>
          </w:pPr>
          <w:ins w:id="177" w:author="Péter Selyem" w:date="2025-05-05T19:40:00Z" w16du:dateUtc="2025-05-05T17:40:00Z">
            <w:r w:rsidRPr="00945D14">
              <w:rPr>
                <w:rStyle w:val="Hiperhivatkozs"/>
                <w:noProof/>
              </w:rPr>
              <w:fldChar w:fldCharType="begin"/>
            </w:r>
            <w:r w:rsidRPr="00945D14">
              <w:rPr>
                <w:rStyle w:val="Hiperhivatkozs"/>
                <w:noProof/>
              </w:rPr>
              <w:instrText xml:space="preserve"> </w:instrText>
            </w:r>
            <w:r>
              <w:rPr>
                <w:noProof/>
              </w:rPr>
              <w:instrText>HYPERLINK \l "_Toc197366437"</w:instrText>
            </w:r>
            <w:r w:rsidRPr="00945D14">
              <w:rPr>
                <w:rStyle w:val="Hiperhivatkozs"/>
                <w:noProof/>
              </w:rPr>
              <w:instrText xml:space="preserve"> </w:instrText>
            </w:r>
            <w:r w:rsidRPr="00945D14">
              <w:rPr>
                <w:rStyle w:val="Hiperhivatkozs"/>
                <w:noProof/>
              </w:rPr>
            </w:r>
            <w:r w:rsidRPr="00945D14">
              <w:rPr>
                <w:rStyle w:val="Hiperhivatkozs"/>
                <w:noProof/>
              </w:rPr>
              <w:fldChar w:fldCharType="separate"/>
            </w:r>
            <w:r w:rsidRPr="00945D14">
              <w:rPr>
                <w:rStyle w:val="Hiperhivatkozs"/>
                <w:noProof/>
              </w:rPr>
              <w:t>2.</w:t>
            </w:r>
            <w:r>
              <w:rPr>
                <w:rFonts w:asciiTheme="minorHAnsi" w:eastAsiaTheme="minorEastAsia" w:hAnsiTheme="minorHAnsi" w:cstheme="minorBidi"/>
                <w:b w:val="0"/>
                <w:bCs w:val="0"/>
                <w:noProof/>
                <w:kern w:val="2"/>
                <w:szCs w:val="24"/>
                <w:lang w:eastAsia="hu-HU"/>
                <w14:ligatures w14:val="standardContextual"/>
              </w:rPr>
              <w:tab/>
            </w:r>
            <w:r w:rsidRPr="00945D14">
              <w:rPr>
                <w:rStyle w:val="Hiperhivatkozs"/>
                <w:noProof/>
              </w:rPr>
              <w:t>Felhasznált eszközök és technológiák</w:t>
            </w:r>
            <w:r>
              <w:rPr>
                <w:noProof/>
                <w:webHidden/>
              </w:rPr>
              <w:tab/>
            </w:r>
            <w:r>
              <w:rPr>
                <w:noProof/>
                <w:webHidden/>
              </w:rPr>
              <w:fldChar w:fldCharType="begin"/>
            </w:r>
            <w:r>
              <w:rPr>
                <w:noProof/>
                <w:webHidden/>
              </w:rPr>
              <w:instrText xml:space="preserve"> PAGEREF _Toc197366437 \h </w:instrText>
            </w:r>
          </w:ins>
          <w:r>
            <w:rPr>
              <w:noProof/>
              <w:webHidden/>
            </w:rPr>
          </w:r>
          <w:r>
            <w:rPr>
              <w:noProof/>
              <w:webHidden/>
            </w:rPr>
            <w:fldChar w:fldCharType="separate"/>
          </w:r>
          <w:ins w:id="178" w:author="Péter Selyem" w:date="2025-05-05T19:40:00Z" w16du:dateUtc="2025-05-05T17:40:00Z">
            <w:r>
              <w:rPr>
                <w:noProof/>
                <w:webHidden/>
              </w:rPr>
              <w:t>13</w:t>
            </w:r>
            <w:r>
              <w:rPr>
                <w:noProof/>
                <w:webHidden/>
              </w:rPr>
              <w:fldChar w:fldCharType="end"/>
            </w:r>
            <w:r w:rsidRPr="00945D14">
              <w:rPr>
                <w:rStyle w:val="Hiperhivatkozs"/>
                <w:noProof/>
              </w:rPr>
              <w:fldChar w:fldCharType="end"/>
            </w:r>
          </w:ins>
        </w:p>
        <w:p w14:paraId="41DB192F" w14:textId="2B88C833" w:rsidR="00C30D98" w:rsidRDefault="00C30D98">
          <w:pPr>
            <w:pStyle w:val="TJ2"/>
            <w:rPr>
              <w:ins w:id="179" w:author="Péter Selyem" w:date="2025-05-05T19:40:00Z" w16du:dateUtc="2025-05-05T17:40:00Z"/>
              <w:rFonts w:asciiTheme="minorHAnsi" w:eastAsiaTheme="minorEastAsia" w:hAnsiTheme="minorHAnsi" w:cstheme="minorBidi"/>
              <w:noProof/>
              <w:kern w:val="2"/>
              <w:szCs w:val="24"/>
              <w:lang w:eastAsia="hu-HU"/>
              <w14:ligatures w14:val="standardContextual"/>
            </w:rPr>
          </w:pPr>
          <w:ins w:id="180" w:author="Péter Selyem" w:date="2025-05-05T19:40:00Z" w16du:dateUtc="2025-05-05T17:40:00Z">
            <w:r w:rsidRPr="00945D14">
              <w:rPr>
                <w:rStyle w:val="Hiperhivatkozs"/>
                <w:noProof/>
              </w:rPr>
              <w:fldChar w:fldCharType="begin"/>
            </w:r>
            <w:r w:rsidRPr="00945D14">
              <w:rPr>
                <w:rStyle w:val="Hiperhivatkozs"/>
                <w:noProof/>
              </w:rPr>
              <w:instrText xml:space="preserve"> </w:instrText>
            </w:r>
            <w:r>
              <w:rPr>
                <w:noProof/>
              </w:rPr>
              <w:instrText>HYPERLINK \l "_Toc197366446"</w:instrText>
            </w:r>
            <w:r w:rsidRPr="00945D14">
              <w:rPr>
                <w:rStyle w:val="Hiperhivatkozs"/>
                <w:noProof/>
              </w:rPr>
              <w:instrText xml:space="preserve"> </w:instrText>
            </w:r>
            <w:r w:rsidRPr="00945D14">
              <w:rPr>
                <w:rStyle w:val="Hiperhivatkozs"/>
                <w:noProof/>
              </w:rPr>
            </w:r>
            <w:r w:rsidRPr="00945D14">
              <w:rPr>
                <w:rStyle w:val="Hiperhivatkozs"/>
                <w:noProof/>
              </w:rPr>
              <w:fldChar w:fldCharType="separate"/>
            </w:r>
            <w:r w:rsidRPr="00945D14">
              <w:rPr>
                <w:rStyle w:val="Hiperhivatkozs"/>
                <w:noProof/>
                <w14:scene3d>
                  <w14:camera w14:prst="orthographicFront"/>
                  <w14:lightRig w14:rig="threePt" w14:dir="t">
                    <w14:rot w14:lat="0" w14:lon="0" w14:rev="0"/>
                  </w14:lightRig>
                </w14:scene3d>
              </w:rPr>
              <w:t>1.1.</w:t>
            </w:r>
            <w:r>
              <w:rPr>
                <w:rFonts w:asciiTheme="minorHAnsi" w:eastAsiaTheme="minorEastAsia" w:hAnsiTheme="minorHAnsi" w:cstheme="minorBidi"/>
                <w:noProof/>
                <w:kern w:val="2"/>
                <w:szCs w:val="24"/>
                <w:lang w:eastAsia="hu-HU"/>
                <w14:ligatures w14:val="standardContextual"/>
              </w:rPr>
              <w:tab/>
            </w:r>
            <w:r w:rsidRPr="00945D14">
              <w:rPr>
                <w:rStyle w:val="Hiperhivatkozs"/>
                <w:noProof/>
              </w:rPr>
              <w:t>Visual Studio</w:t>
            </w:r>
            <w:r>
              <w:rPr>
                <w:noProof/>
                <w:webHidden/>
              </w:rPr>
              <w:tab/>
            </w:r>
            <w:r>
              <w:rPr>
                <w:noProof/>
                <w:webHidden/>
              </w:rPr>
              <w:fldChar w:fldCharType="begin"/>
            </w:r>
            <w:r>
              <w:rPr>
                <w:noProof/>
                <w:webHidden/>
              </w:rPr>
              <w:instrText xml:space="preserve"> PAGEREF _Toc197366446 \h </w:instrText>
            </w:r>
          </w:ins>
          <w:r>
            <w:rPr>
              <w:noProof/>
              <w:webHidden/>
            </w:rPr>
          </w:r>
          <w:r>
            <w:rPr>
              <w:noProof/>
              <w:webHidden/>
            </w:rPr>
            <w:fldChar w:fldCharType="separate"/>
          </w:r>
          <w:ins w:id="181" w:author="Péter Selyem" w:date="2025-05-05T19:40:00Z" w16du:dateUtc="2025-05-05T17:40:00Z">
            <w:r>
              <w:rPr>
                <w:noProof/>
                <w:webHidden/>
              </w:rPr>
              <w:t>13</w:t>
            </w:r>
            <w:r>
              <w:rPr>
                <w:noProof/>
                <w:webHidden/>
              </w:rPr>
              <w:fldChar w:fldCharType="end"/>
            </w:r>
            <w:r w:rsidRPr="00945D14">
              <w:rPr>
                <w:rStyle w:val="Hiperhivatkozs"/>
                <w:noProof/>
              </w:rPr>
              <w:fldChar w:fldCharType="end"/>
            </w:r>
          </w:ins>
        </w:p>
        <w:p w14:paraId="0D620468" w14:textId="161A8023" w:rsidR="00C30D98" w:rsidRDefault="00C30D98">
          <w:pPr>
            <w:pStyle w:val="TJ2"/>
            <w:rPr>
              <w:ins w:id="182" w:author="Péter Selyem" w:date="2025-05-05T19:40:00Z" w16du:dateUtc="2025-05-05T17:40:00Z"/>
              <w:rFonts w:asciiTheme="minorHAnsi" w:eastAsiaTheme="minorEastAsia" w:hAnsiTheme="minorHAnsi" w:cstheme="minorBidi"/>
              <w:noProof/>
              <w:kern w:val="2"/>
              <w:szCs w:val="24"/>
              <w:lang w:eastAsia="hu-HU"/>
              <w14:ligatures w14:val="standardContextual"/>
            </w:rPr>
          </w:pPr>
          <w:ins w:id="183" w:author="Péter Selyem" w:date="2025-05-05T19:40:00Z" w16du:dateUtc="2025-05-05T17:40:00Z">
            <w:r w:rsidRPr="00945D14">
              <w:rPr>
                <w:rStyle w:val="Hiperhivatkozs"/>
                <w:noProof/>
              </w:rPr>
              <w:fldChar w:fldCharType="begin"/>
            </w:r>
            <w:r w:rsidRPr="00945D14">
              <w:rPr>
                <w:rStyle w:val="Hiperhivatkozs"/>
                <w:noProof/>
              </w:rPr>
              <w:instrText xml:space="preserve"> </w:instrText>
            </w:r>
            <w:r>
              <w:rPr>
                <w:noProof/>
              </w:rPr>
              <w:instrText>HYPERLINK \l "_Toc197366466"</w:instrText>
            </w:r>
            <w:r w:rsidRPr="00945D14">
              <w:rPr>
                <w:rStyle w:val="Hiperhivatkozs"/>
                <w:noProof/>
              </w:rPr>
              <w:instrText xml:space="preserve"> </w:instrText>
            </w:r>
            <w:r w:rsidRPr="00945D14">
              <w:rPr>
                <w:rStyle w:val="Hiperhivatkozs"/>
                <w:noProof/>
              </w:rPr>
            </w:r>
            <w:r w:rsidRPr="00945D14">
              <w:rPr>
                <w:rStyle w:val="Hiperhivatkozs"/>
                <w:noProof/>
              </w:rPr>
              <w:fldChar w:fldCharType="separate"/>
            </w:r>
            <w:r w:rsidRPr="00945D14">
              <w:rPr>
                <w:rStyle w:val="Hiperhivatkozs"/>
                <w:noProof/>
                <w14:scene3d>
                  <w14:camera w14:prst="orthographicFront"/>
                  <w14:lightRig w14:rig="threePt" w14:dir="t">
                    <w14:rot w14:lat="0" w14:lon="0" w14:rev="0"/>
                  </w14:lightRig>
                </w14:scene3d>
              </w:rPr>
              <w:t>1.2.</w:t>
            </w:r>
            <w:r>
              <w:rPr>
                <w:rFonts w:asciiTheme="minorHAnsi" w:eastAsiaTheme="minorEastAsia" w:hAnsiTheme="minorHAnsi" w:cstheme="minorBidi"/>
                <w:noProof/>
                <w:kern w:val="2"/>
                <w:szCs w:val="24"/>
                <w:lang w:eastAsia="hu-HU"/>
                <w14:ligatures w14:val="standardContextual"/>
              </w:rPr>
              <w:tab/>
            </w:r>
            <w:r w:rsidRPr="00945D14">
              <w:rPr>
                <w:rStyle w:val="Hiperhivatkozs"/>
                <w:noProof/>
              </w:rPr>
              <w:t>C# programozási nyelv</w:t>
            </w:r>
            <w:r>
              <w:rPr>
                <w:noProof/>
                <w:webHidden/>
              </w:rPr>
              <w:tab/>
            </w:r>
            <w:r>
              <w:rPr>
                <w:noProof/>
                <w:webHidden/>
              </w:rPr>
              <w:fldChar w:fldCharType="begin"/>
            </w:r>
            <w:r>
              <w:rPr>
                <w:noProof/>
                <w:webHidden/>
              </w:rPr>
              <w:instrText xml:space="preserve"> PAGEREF _Toc197366466 \h </w:instrText>
            </w:r>
          </w:ins>
          <w:r>
            <w:rPr>
              <w:noProof/>
              <w:webHidden/>
            </w:rPr>
          </w:r>
          <w:r>
            <w:rPr>
              <w:noProof/>
              <w:webHidden/>
            </w:rPr>
            <w:fldChar w:fldCharType="separate"/>
          </w:r>
          <w:ins w:id="184" w:author="Péter Selyem" w:date="2025-05-05T19:40:00Z" w16du:dateUtc="2025-05-05T17:40:00Z">
            <w:r>
              <w:rPr>
                <w:noProof/>
                <w:webHidden/>
              </w:rPr>
              <w:t>13</w:t>
            </w:r>
            <w:r>
              <w:rPr>
                <w:noProof/>
                <w:webHidden/>
              </w:rPr>
              <w:fldChar w:fldCharType="end"/>
            </w:r>
            <w:r w:rsidRPr="00945D14">
              <w:rPr>
                <w:rStyle w:val="Hiperhivatkozs"/>
                <w:noProof/>
              </w:rPr>
              <w:fldChar w:fldCharType="end"/>
            </w:r>
          </w:ins>
        </w:p>
        <w:p w14:paraId="044FC594" w14:textId="7EA588A7" w:rsidR="00C30D98" w:rsidRDefault="00C30D98">
          <w:pPr>
            <w:pStyle w:val="TJ2"/>
            <w:rPr>
              <w:ins w:id="185" w:author="Péter Selyem" w:date="2025-05-05T19:40:00Z" w16du:dateUtc="2025-05-05T17:40:00Z"/>
              <w:rFonts w:asciiTheme="minorHAnsi" w:eastAsiaTheme="minorEastAsia" w:hAnsiTheme="minorHAnsi" w:cstheme="minorBidi"/>
              <w:noProof/>
              <w:kern w:val="2"/>
              <w:szCs w:val="24"/>
              <w:lang w:eastAsia="hu-HU"/>
              <w14:ligatures w14:val="standardContextual"/>
            </w:rPr>
          </w:pPr>
          <w:ins w:id="186" w:author="Péter Selyem" w:date="2025-05-05T19:40:00Z" w16du:dateUtc="2025-05-05T17:40:00Z">
            <w:r w:rsidRPr="00945D14">
              <w:rPr>
                <w:rStyle w:val="Hiperhivatkozs"/>
                <w:noProof/>
              </w:rPr>
              <w:fldChar w:fldCharType="begin"/>
            </w:r>
            <w:r w:rsidRPr="00945D14">
              <w:rPr>
                <w:rStyle w:val="Hiperhivatkozs"/>
                <w:noProof/>
              </w:rPr>
              <w:instrText xml:space="preserve"> </w:instrText>
            </w:r>
            <w:r>
              <w:rPr>
                <w:noProof/>
              </w:rPr>
              <w:instrText>HYPERLINK \l "_Toc197366467"</w:instrText>
            </w:r>
            <w:r w:rsidRPr="00945D14">
              <w:rPr>
                <w:rStyle w:val="Hiperhivatkozs"/>
                <w:noProof/>
              </w:rPr>
              <w:instrText xml:space="preserve"> </w:instrText>
            </w:r>
            <w:r w:rsidRPr="00945D14">
              <w:rPr>
                <w:rStyle w:val="Hiperhivatkozs"/>
                <w:noProof/>
              </w:rPr>
            </w:r>
            <w:r w:rsidRPr="00945D14">
              <w:rPr>
                <w:rStyle w:val="Hiperhivatkozs"/>
                <w:noProof/>
              </w:rPr>
              <w:fldChar w:fldCharType="separate"/>
            </w:r>
            <w:r w:rsidRPr="00945D14">
              <w:rPr>
                <w:rStyle w:val="Hiperhivatkozs"/>
                <w:noProof/>
                <w14:scene3d>
                  <w14:camera w14:prst="orthographicFront"/>
                  <w14:lightRig w14:rig="threePt" w14:dir="t">
                    <w14:rot w14:lat="0" w14:lon="0" w14:rev="0"/>
                  </w14:lightRig>
                </w14:scene3d>
              </w:rPr>
              <w:t>1.3.</w:t>
            </w:r>
            <w:r>
              <w:rPr>
                <w:rFonts w:asciiTheme="minorHAnsi" w:eastAsiaTheme="minorEastAsia" w:hAnsiTheme="minorHAnsi" w:cstheme="minorBidi"/>
                <w:noProof/>
                <w:kern w:val="2"/>
                <w:szCs w:val="24"/>
                <w:lang w:eastAsia="hu-HU"/>
                <w14:ligatures w14:val="standardContextual"/>
              </w:rPr>
              <w:tab/>
            </w:r>
            <w:r w:rsidRPr="00945D14">
              <w:rPr>
                <w:rStyle w:val="Hiperhivatkozs"/>
                <w:noProof/>
              </w:rPr>
              <w:t>ASP.NET Core</w:t>
            </w:r>
            <w:r>
              <w:rPr>
                <w:noProof/>
                <w:webHidden/>
              </w:rPr>
              <w:tab/>
            </w:r>
            <w:r>
              <w:rPr>
                <w:noProof/>
                <w:webHidden/>
              </w:rPr>
              <w:fldChar w:fldCharType="begin"/>
            </w:r>
            <w:r>
              <w:rPr>
                <w:noProof/>
                <w:webHidden/>
              </w:rPr>
              <w:instrText xml:space="preserve"> PAGEREF _Toc197366467 \h </w:instrText>
            </w:r>
          </w:ins>
          <w:r>
            <w:rPr>
              <w:noProof/>
              <w:webHidden/>
            </w:rPr>
          </w:r>
          <w:r>
            <w:rPr>
              <w:noProof/>
              <w:webHidden/>
            </w:rPr>
            <w:fldChar w:fldCharType="separate"/>
          </w:r>
          <w:ins w:id="187" w:author="Péter Selyem" w:date="2025-05-05T19:40:00Z" w16du:dateUtc="2025-05-05T17:40:00Z">
            <w:r>
              <w:rPr>
                <w:noProof/>
                <w:webHidden/>
              </w:rPr>
              <w:t>14</w:t>
            </w:r>
            <w:r>
              <w:rPr>
                <w:noProof/>
                <w:webHidden/>
              </w:rPr>
              <w:fldChar w:fldCharType="end"/>
            </w:r>
            <w:r w:rsidRPr="00945D14">
              <w:rPr>
                <w:rStyle w:val="Hiperhivatkozs"/>
                <w:noProof/>
              </w:rPr>
              <w:fldChar w:fldCharType="end"/>
            </w:r>
          </w:ins>
        </w:p>
        <w:p w14:paraId="035B704C" w14:textId="02BD6748" w:rsidR="00C30D98" w:rsidRDefault="00C30D98">
          <w:pPr>
            <w:pStyle w:val="TJ2"/>
            <w:rPr>
              <w:ins w:id="188" w:author="Péter Selyem" w:date="2025-05-05T19:40:00Z" w16du:dateUtc="2025-05-05T17:40:00Z"/>
              <w:rFonts w:asciiTheme="minorHAnsi" w:eastAsiaTheme="minorEastAsia" w:hAnsiTheme="minorHAnsi" w:cstheme="minorBidi"/>
              <w:noProof/>
              <w:kern w:val="2"/>
              <w:szCs w:val="24"/>
              <w:lang w:eastAsia="hu-HU"/>
              <w14:ligatures w14:val="standardContextual"/>
            </w:rPr>
          </w:pPr>
          <w:ins w:id="189" w:author="Péter Selyem" w:date="2025-05-05T19:40:00Z" w16du:dateUtc="2025-05-05T17:40:00Z">
            <w:r w:rsidRPr="00945D14">
              <w:rPr>
                <w:rStyle w:val="Hiperhivatkozs"/>
                <w:noProof/>
              </w:rPr>
              <w:fldChar w:fldCharType="begin"/>
            </w:r>
            <w:r w:rsidRPr="00945D14">
              <w:rPr>
                <w:rStyle w:val="Hiperhivatkozs"/>
                <w:noProof/>
              </w:rPr>
              <w:instrText xml:space="preserve"> </w:instrText>
            </w:r>
            <w:r>
              <w:rPr>
                <w:noProof/>
              </w:rPr>
              <w:instrText>HYPERLINK \l "_Toc197366468"</w:instrText>
            </w:r>
            <w:r w:rsidRPr="00945D14">
              <w:rPr>
                <w:rStyle w:val="Hiperhivatkozs"/>
                <w:noProof/>
              </w:rPr>
              <w:instrText xml:space="preserve"> </w:instrText>
            </w:r>
            <w:r w:rsidRPr="00945D14">
              <w:rPr>
                <w:rStyle w:val="Hiperhivatkozs"/>
                <w:noProof/>
              </w:rPr>
            </w:r>
            <w:r w:rsidRPr="00945D14">
              <w:rPr>
                <w:rStyle w:val="Hiperhivatkozs"/>
                <w:noProof/>
              </w:rPr>
              <w:fldChar w:fldCharType="separate"/>
            </w:r>
            <w:r w:rsidRPr="00945D14">
              <w:rPr>
                <w:rStyle w:val="Hiperhivatkozs"/>
                <w:noProof/>
                <w14:scene3d>
                  <w14:camera w14:prst="orthographicFront"/>
                  <w14:lightRig w14:rig="threePt" w14:dir="t">
                    <w14:rot w14:lat="0" w14:lon="0" w14:rev="0"/>
                  </w14:lightRig>
                </w14:scene3d>
              </w:rPr>
              <w:t>1.4.</w:t>
            </w:r>
            <w:r>
              <w:rPr>
                <w:rFonts w:asciiTheme="minorHAnsi" w:eastAsiaTheme="minorEastAsia" w:hAnsiTheme="minorHAnsi" w:cstheme="minorBidi"/>
                <w:noProof/>
                <w:kern w:val="2"/>
                <w:szCs w:val="24"/>
                <w:lang w:eastAsia="hu-HU"/>
                <w14:ligatures w14:val="standardContextual"/>
              </w:rPr>
              <w:tab/>
            </w:r>
            <w:r w:rsidRPr="00945D14">
              <w:rPr>
                <w:rStyle w:val="Hiperhivatkozs"/>
                <w:noProof/>
              </w:rPr>
              <w:t>Visual Studio Code</w:t>
            </w:r>
            <w:r>
              <w:rPr>
                <w:noProof/>
                <w:webHidden/>
              </w:rPr>
              <w:tab/>
            </w:r>
            <w:r>
              <w:rPr>
                <w:noProof/>
                <w:webHidden/>
              </w:rPr>
              <w:fldChar w:fldCharType="begin"/>
            </w:r>
            <w:r>
              <w:rPr>
                <w:noProof/>
                <w:webHidden/>
              </w:rPr>
              <w:instrText xml:space="preserve"> PAGEREF _Toc197366468 \h </w:instrText>
            </w:r>
          </w:ins>
          <w:r>
            <w:rPr>
              <w:noProof/>
              <w:webHidden/>
            </w:rPr>
          </w:r>
          <w:r>
            <w:rPr>
              <w:noProof/>
              <w:webHidden/>
            </w:rPr>
            <w:fldChar w:fldCharType="separate"/>
          </w:r>
          <w:ins w:id="190" w:author="Péter Selyem" w:date="2025-05-05T19:40:00Z" w16du:dateUtc="2025-05-05T17:40:00Z">
            <w:r>
              <w:rPr>
                <w:noProof/>
                <w:webHidden/>
              </w:rPr>
              <w:t>14</w:t>
            </w:r>
            <w:r>
              <w:rPr>
                <w:noProof/>
                <w:webHidden/>
              </w:rPr>
              <w:fldChar w:fldCharType="end"/>
            </w:r>
            <w:r w:rsidRPr="00945D14">
              <w:rPr>
                <w:rStyle w:val="Hiperhivatkozs"/>
                <w:noProof/>
              </w:rPr>
              <w:fldChar w:fldCharType="end"/>
            </w:r>
          </w:ins>
        </w:p>
        <w:p w14:paraId="65EFC98E" w14:textId="5401B439" w:rsidR="00C30D98" w:rsidRDefault="00C30D98">
          <w:pPr>
            <w:pStyle w:val="TJ2"/>
            <w:rPr>
              <w:ins w:id="191" w:author="Péter Selyem" w:date="2025-05-05T19:40:00Z" w16du:dateUtc="2025-05-05T17:40:00Z"/>
              <w:rFonts w:asciiTheme="minorHAnsi" w:eastAsiaTheme="minorEastAsia" w:hAnsiTheme="minorHAnsi" w:cstheme="minorBidi"/>
              <w:noProof/>
              <w:kern w:val="2"/>
              <w:szCs w:val="24"/>
              <w:lang w:eastAsia="hu-HU"/>
              <w14:ligatures w14:val="standardContextual"/>
            </w:rPr>
          </w:pPr>
          <w:ins w:id="192" w:author="Péter Selyem" w:date="2025-05-05T19:40:00Z" w16du:dateUtc="2025-05-05T17:40:00Z">
            <w:r w:rsidRPr="00945D14">
              <w:rPr>
                <w:rStyle w:val="Hiperhivatkozs"/>
                <w:noProof/>
              </w:rPr>
              <w:fldChar w:fldCharType="begin"/>
            </w:r>
            <w:r w:rsidRPr="00945D14">
              <w:rPr>
                <w:rStyle w:val="Hiperhivatkozs"/>
                <w:noProof/>
              </w:rPr>
              <w:instrText xml:space="preserve"> </w:instrText>
            </w:r>
            <w:r>
              <w:rPr>
                <w:noProof/>
              </w:rPr>
              <w:instrText>HYPERLINK \l "_Toc197366469"</w:instrText>
            </w:r>
            <w:r w:rsidRPr="00945D14">
              <w:rPr>
                <w:rStyle w:val="Hiperhivatkozs"/>
                <w:noProof/>
              </w:rPr>
              <w:instrText xml:space="preserve"> </w:instrText>
            </w:r>
            <w:r w:rsidRPr="00945D14">
              <w:rPr>
                <w:rStyle w:val="Hiperhivatkozs"/>
                <w:noProof/>
              </w:rPr>
            </w:r>
            <w:r w:rsidRPr="00945D14">
              <w:rPr>
                <w:rStyle w:val="Hiperhivatkozs"/>
                <w:noProof/>
              </w:rPr>
              <w:fldChar w:fldCharType="separate"/>
            </w:r>
            <w:r w:rsidRPr="00945D14">
              <w:rPr>
                <w:rStyle w:val="Hiperhivatkozs"/>
                <w:noProof/>
                <w14:scene3d>
                  <w14:camera w14:prst="orthographicFront"/>
                  <w14:lightRig w14:rig="threePt" w14:dir="t">
                    <w14:rot w14:lat="0" w14:lon="0" w14:rev="0"/>
                  </w14:lightRig>
                </w14:scene3d>
              </w:rPr>
              <w:t>1.5.</w:t>
            </w:r>
            <w:r>
              <w:rPr>
                <w:rFonts w:asciiTheme="minorHAnsi" w:eastAsiaTheme="minorEastAsia" w:hAnsiTheme="minorHAnsi" w:cstheme="minorBidi"/>
                <w:noProof/>
                <w:kern w:val="2"/>
                <w:szCs w:val="24"/>
                <w:lang w:eastAsia="hu-HU"/>
                <w14:ligatures w14:val="standardContextual"/>
              </w:rPr>
              <w:tab/>
            </w:r>
            <w:r w:rsidRPr="00945D14">
              <w:rPr>
                <w:rStyle w:val="Hiperhivatkozs"/>
                <w:noProof/>
              </w:rPr>
              <w:t>Bootsrap</w:t>
            </w:r>
            <w:r>
              <w:rPr>
                <w:noProof/>
                <w:webHidden/>
              </w:rPr>
              <w:tab/>
            </w:r>
            <w:r>
              <w:rPr>
                <w:noProof/>
                <w:webHidden/>
              </w:rPr>
              <w:fldChar w:fldCharType="begin"/>
            </w:r>
            <w:r>
              <w:rPr>
                <w:noProof/>
                <w:webHidden/>
              </w:rPr>
              <w:instrText xml:space="preserve"> PAGEREF _Toc197366469 \h </w:instrText>
            </w:r>
          </w:ins>
          <w:r>
            <w:rPr>
              <w:noProof/>
              <w:webHidden/>
            </w:rPr>
          </w:r>
          <w:r>
            <w:rPr>
              <w:noProof/>
              <w:webHidden/>
            </w:rPr>
            <w:fldChar w:fldCharType="separate"/>
          </w:r>
          <w:ins w:id="193" w:author="Péter Selyem" w:date="2025-05-05T19:40:00Z" w16du:dateUtc="2025-05-05T17:40:00Z">
            <w:r>
              <w:rPr>
                <w:noProof/>
                <w:webHidden/>
              </w:rPr>
              <w:t>15</w:t>
            </w:r>
            <w:r>
              <w:rPr>
                <w:noProof/>
                <w:webHidden/>
              </w:rPr>
              <w:fldChar w:fldCharType="end"/>
            </w:r>
            <w:r w:rsidRPr="00945D14">
              <w:rPr>
                <w:rStyle w:val="Hiperhivatkozs"/>
                <w:noProof/>
              </w:rPr>
              <w:fldChar w:fldCharType="end"/>
            </w:r>
          </w:ins>
        </w:p>
        <w:p w14:paraId="3B144466" w14:textId="7F6ED0C5" w:rsidR="00C30D98" w:rsidRDefault="00C30D98">
          <w:pPr>
            <w:pStyle w:val="TJ1"/>
            <w:rPr>
              <w:ins w:id="194" w:author="Péter Selyem" w:date="2025-05-05T19:40:00Z" w16du:dateUtc="2025-05-05T17:40:00Z"/>
              <w:rFonts w:asciiTheme="minorHAnsi" w:eastAsiaTheme="minorEastAsia" w:hAnsiTheme="minorHAnsi" w:cstheme="minorBidi"/>
              <w:b w:val="0"/>
              <w:bCs w:val="0"/>
              <w:noProof/>
              <w:kern w:val="2"/>
              <w:szCs w:val="24"/>
              <w:lang w:eastAsia="hu-HU"/>
              <w14:ligatures w14:val="standardContextual"/>
            </w:rPr>
          </w:pPr>
          <w:ins w:id="195" w:author="Péter Selyem" w:date="2025-05-05T19:40:00Z" w16du:dateUtc="2025-05-05T17:40:00Z">
            <w:r w:rsidRPr="00945D14">
              <w:rPr>
                <w:rStyle w:val="Hiperhivatkozs"/>
                <w:noProof/>
              </w:rPr>
              <w:fldChar w:fldCharType="begin"/>
            </w:r>
            <w:r w:rsidRPr="00945D14">
              <w:rPr>
                <w:rStyle w:val="Hiperhivatkozs"/>
                <w:noProof/>
              </w:rPr>
              <w:instrText xml:space="preserve"> </w:instrText>
            </w:r>
            <w:r>
              <w:rPr>
                <w:noProof/>
              </w:rPr>
              <w:instrText>HYPERLINK \l "_Toc197366472"</w:instrText>
            </w:r>
            <w:r w:rsidRPr="00945D14">
              <w:rPr>
                <w:rStyle w:val="Hiperhivatkozs"/>
                <w:noProof/>
              </w:rPr>
              <w:instrText xml:space="preserve"> </w:instrText>
            </w:r>
            <w:r w:rsidRPr="00945D14">
              <w:rPr>
                <w:rStyle w:val="Hiperhivatkozs"/>
                <w:noProof/>
              </w:rPr>
            </w:r>
            <w:r w:rsidRPr="00945D14">
              <w:rPr>
                <w:rStyle w:val="Hiperhivatkozs"/>
                <w:noProof/>
              </w:rPr>
              <w:fldChar w:fldCharType="separate"/>
            </w:r>
            <w:r w:rsidRPr="00945D14">
              <w:rPr>
                <w:rStyle w:val="Hiperhivatkozs"/>
                <w:rFonts w:ascii="Arial" w:hAnsi="Arial"/>
                <w:noProof/>
              </w:rPr>
              <w:t>2.</w:t>
            </w:r>
            <w:r>
              <w:rPr>
                <w:rFonts w:asciiTheme="minorHAnsi" w:eastAsiaTheme="minorEastAsia" w:hAnsiTheme="minorHAnsi" w:cstheme="minorBidi"/>
                <w:b w:val="0"/>
                <w:bCs w:val="0"/>
                <w:noProof/>
                <w:kern w:val="2"/>
                <w:szCs w:val="24"/>
                <w:lang w:eastAsia="hu-HU"/>
                <w14:ligatures w14:val="standardContextual"/>
              </w:rPr>
              <w:tab/>
            </w:r>
            <w:r w:rsidRPr="00945D14">
              <w:rPr>
                <w:rStyle w:val="Hiperhivatkozs"/>
                <w:noProof/>
              </w:rPr>
              <w:t>Hasonló oldalak vizsgálata</w:t>
            </w:r>
            <w:r>
              <w:rPr>
                <w:noProof/>
                <w:webHidden/>
              </w:rPr>
              <w:tab/>
            </w:r>
            <w:r>
              <w:rPr>
                <w:noProof/>
                <w:webHidden/>
              </w:rPr>
              <w:fldChar w:fldCharType="begin"/>
            </w:r>
            <w:r>
              <w:rPr>
                <w:noProof/>
                <w:webHidden/>
              </w:rPr>
              <w:instrText xml:space="preserve"> PAGEREF _Toc197366472 \h </w:instrText>
            </w:r>
          </w:ins>
          <w:r>
            <w:rPr>
              <w:noProof/>
              <w:webHidden/>
            </w:rPr>
          </w:r>
          <w:r>
            <w:rPr>
              <w:noProof/>
              <w:webHidden/>
            </w:rPr>
            <w:fldChar w:fldCharType="separate"/>
          </w:r>
          <w:ins w:id="196" w:author="Péter Selyem" w:date="2025-05-05T19:40:00Z" w16du:dateUtc="2025-05-05T17:40:00Z">
            <w:r>
              <w:rPr>
                <w:noProof/>
                <w:webHidden/>
              </w:rPr>
              <w:t>16</w:t>
            </w:r>
            <w:r>
              <w:rPr>
                <w:noProof/>
                <w:webHidden/>
              </w:rPr>
              <w:fldChar w:fldCharType="end"/>
            </w:r>
            <w:r w:rsidRPr="00945D14">
              <w:rPr>
                <w:rStyle w:val="Hiperhivatkozs"/>
                <w:noProof/>
              </w:rPr>
              <w:fldChar w:fldCharType="end"/>
            </w:r>
          </w:ins>
        </w:p>
        <w:p w14:paraId="1390C18B" w14:textId="72AB6216" w:rsidR="00C30D98" w:rsidRDefault="00C30D98">
          <w:pPr>
            <w:pStyle w:val="TJ2"/>
            <w:rPr>
              <w:ins w:id="197" w:author="Péter Selyem" w:date="2025-05-05T19:40:00Z" w16du:dateUtc="2025-05-05T17:40:00Z"/>
              <w:rFonts w:asciiTheme="minorHAnsi" w:eastAsiaTheme="minorEastAsia" w:hAnsiTheme="minorHAnsi" w:cstheme="minorBidi"/>
              <w:noProof/>
              <w:kern w:val="2"/>
              <w:szCs w:val="24"/>
              <w:lang w:eastAsia="hu-HU"/>
              <w14:ligatures w14:val="standardContextual"/>
            </w:rPr>
          </w:pPr>
          <w:ins w:id="198" w:author="Péter Selyem" w:date="2025-05-05T19:40:00Z" w16du:dateUtc="2025-05-05T17:40:00Z">
            <w:r w:rsidRPr="00945D14">
              <w:rPr>
                <w:rStyle w:val="Hiperhivatkozs"/>
                <w:noProof/>
              </w:rPr>
              <w:fldChar w:fldCharType="begin"/>
            </w:r>
            <w:r w:rsidRPr="00945D14">
              <w:rPr>
                <w:rStyle w:val="Hiperhivatkozs"/>
                <w:noProof/>
              </w:rPr>
              <w:instrText xml:space="preserve"> </w:instrText>
            </w:r>
            <w:r>
              <w:rPr>
                <w:noProof/>
              </w:rPr>
              <w:instrText>HYPERLINK \l "_Toc197366473"</w:instrText>
            </w:r>
            <w:r w:rsidRPr="00945D14">
              <w:rPr>
                <w:rStyle w:val="Hiperhivatkozs"/>
                <w:noProof/>
              </w:rPr>
              <w:instrText xml:space="preserve"> </w:instrText>
            </w:r>
            <w:r w:rsidRPr="00945D14">
              <w:rPr>
                <w:rStyle w:val="Hiperhivatkozs"/>
                <w:noProof/>
              </w:rPr>
            </w:r>
            <w:r w:rsidRPr="00945D14">
              <w:rPr>
                <w:rStyle w:val="Hiperhivatkozs"/>
                <w:noProof/>
              </w:rPr>
              <w:fldChar w:fldCharType="separate"/>
            </w:r>
            <w:r w:rsidRPr="00945D14">
              <w:rPr>
                <w:rStyle w:val="Hiperhivatkozs"/>
                <w:noProof/>
                <w14:scene3d>
                  <w14:camera w14:prst="orthographicFront"/>
                  <w14:lightRig w14:rig="threePt" w14:dir="t">
                    <w14:rot w14:lat="0" w14:lon="0" w14:rev="0"/>
                  </w14:lightRig>
                </w14:scene3d>
              </w:rPr>
              <w:t>2.1.</w:t>
            </w:r>
            <w:r>
              <w:rPr>
                <w:rFonts w:asciiTheme="minorHAnsi" w:eastAsiaTheme="minorEastAsia" w:hAnsiTheme="minorHAnsi" w:cstheme="minorBidi"/>
                <w:noProof/>
                <w:kern w:val="2"/>
                <w:szCs w:val="24"/>
                <w:lang w:eastAsia="hu-HU"/>
                <w14:ligatures w14:val="standardContextual"/>
              </w:rPr>
              <w:tab/>
            </w:r>
            <w:r w:rsidRPr="00945D14">
              <w:rPr>
                <w:rStyle w:val="Hiperhivatkozs"/>
                <w:noProof/>
              </w:rPr>
              <w:t>Flex Gym</w:t>
            </w:r>
            <w:r>
              <w:rPr>
                <w:noProof/>
                <w:webHidden/>
              </w:rPr>
              <w:tab/>
            </w:r>
            <w:r>
              <w:rPr>
                <w:noProof/>
                <w:webHidden/>
              </w:rPr>
              <w:fldChar w:fldCharType="begin"/>
            </w:r>
            <w:r>
              <w:rPr>
                <w:noProof/>
                <w:webHidden/>
              </w:rPr>
              <w:instrText xml:space="preserve"> PAGEREF _Toc197366473 \h </w:instrText>
            </w:r>
          </w:ins>
          <w:r>
            <w:rPr>
              <w:noProof/>
              <w:webHidden/>
            </w:rPr>
          </w:r>
          <w:r>
            <w:rPr>
              <w:noProof/>
              <w:webHidden/>
            </w:rPr>
            <w:fldChar w:fldCharType="separate"/>
          </w:r>
          <w:ins w:id="199" w:author="Péter Selyem" w:date="2025-05-05T19:40:00Z" w16du:dateUtc="2025-05-05T17:40:00Z">
            <w:r>
              <w:rPr>
                <w:noProof/>
                <w:webHidden/>
              </w:rPr>
              <w:t>16</w:t>
            </w:r>
            <w:r>
              <w:rPr>
                <w:noProof/>
                <w:webHidden/>
              </w:rPr>
              <w:fldChar w:fldCharType="end"/>
            </w:r>
            <w:r w:rsidRPr="00945D14">
              <w:rPr>
                <w:rStyle w:val="Hiperhivatkozs"/>
                <w:noProof/>
              </w:rPr>
              <w:fldChar w:fldCharType="end"/>
            </w:r>
          </w:ins>
        </w:p>
        <w:p w14:paraId="335DA5B9" w14:textId="635836F6" w:rsidR="00C30D98" w:rsidRDefault="00C30D98">
          <w:pPr>
            <w:pStyle w:val="TJ2"/>
            <w:rPr>
              <w:ins w:id="200" w:author="Péter Selyem" w:date="2025-05-05T19:40:00Z" w16du:dateUtc="2025-05-05T17:40:00Z"/>
              <w:rFonts w:asciiTheme="minorHAnsi" w:eastAsiaTheme="minorEastAsia" w:hAnsiTheme="minorHAnsi" w:cstheme="minorBidi"/>
              <w:noProof/>
              <w:kern w:val="2"/>
              <w:szCs w:val="24"/>
              <w:lang w:eastAsia="hu-HU"/>
              <w14:ligatures w14:val="standardContextual"/>
            </w:rPr>
          </w:pPr>
          <w:ins w:id="201" w:author="Péter Selyem" w:date="2025-05-05T19:40:00Z" w16du:dateUtc="2025-05-05T17:40:00Z">
            <w:r w:rsidRPr="00945D14">
              <w:rPr>
                <w:rStyle w:val="Hiperhivatkozs"/>
                <w:noProof/>
              </w:rPr>
              <w:fldChar w:fldCharType="begin"/>
            </w:r>
            <w:r w:rsidRPr="00945D14">
              <w:rPr>
                <w:rStyle w:val="Hiperhivatkozs"/>
                <w:noProof/>
              </w:rPr>
              <w:instrText xml:space="preserve"> </w:instrText>
            </w:r>
            <w:r>
              <w:rPr>
                <w:noProof/>
              </w:rPr>
              <w:instrText>HYPERLINK \l "_Toc197366479"</w:instrText>
            </w:r>
            <w:r w:rsidRPr="00945D14">
              <w:rPr>
                <w:rStyle w:val="Hiperhivatkozs"/>
                <w:noProof/>
              </w:rPr>
              <w:instrText xml:space="preserve"> </w:instrText>
            </w:r>
            <w:r w:rsidRPr="00945D14">
              <w:rPr>
                <w:rStyle w:val="Hiperhivatkozs"/>
                <w:noProof/>
              </w:rPr>
            </w:r>
            <w:r w:rsidRPr="00945D14">
              <w:rPr>
                <w:rStyle w:val="Hiperhivatkozs"/>
                <w:noProof/>
              </w:rPr>
              <w:fldChar w:fldCharType="separate"/>
            </w:r>
            <w:r w:rsidRPr="00945D14">
              <w:rPr>
                <w:rStyle w:val="Hiperhivatkozs"/>
                <w:noProof/>
                <w14:scene3d>
                  <w14:camera w14:prst="orthographicFront"/>
                  <w14:lightRig w14:rig="threePt" w14:dir="t">
                    <w14:rot w14:lat="0" w14:lon="0" w14:rev="0"/>
                  </w14:lightRig>
                </w14:scene3d>
              </w:rPr>
              <w:t>2.2.</w:t>
            </w:r>
            <w:r>
              <w:rPr>
                <w:rFonts w:asciiTheme="minorHAnsi" w:eastAsiaTheme="minorEastAsia" w:hAnsiTheme="minorHAnsi" w:cstheme="minorBidi"/>
                <w:noProof/>
                <w:kern w:val="2"/>
                <w:szCs w:val="24"/>
                <w:lang w:eastAsia="hu-HU"/>
                <w14:ligatures w14:val="standardContextual"/>
              </w:rPr>
              <w:tab/>
            </w:r>
            <w:r w:rsidRPr="00945D14">
              <w:rPr>
                <w:rStyle w:val="Hiperhivatkozs"/>
                <w:noProof/>
              </w:rPr>
              <w:t>Planet Fitness</w:t>
            </w:r>
            <w:r>
              <w:rPr>
                <w:noProof/>
                <w:webHidden/>
              </w:rPr>
              <w:tab/>
            </w:r>
            <w:r>
              <w:rPr>
                <w:noProof/>
                <w:webHidden/>
              </w:rPr>
              <w:fldChar w:fldCharType="begin"/>
            </w:r>
            <w:r>
              <w:rPr>
                <w:noProof/>
                <w:webHidden/>
              </w:rPr>
              <w:instrText xml:space="preserve"> PAGEREF _Toc197366479 \h </w:instrText>
            </w:r>
          </w:ins>
          <w:r>
            <w:rPr>
              <w:noProof/>
              <w:webHidden/>
            </w:rPr>
          </w:r>
          <w:r>
            <w:rPr>
              <w:noProof/>
              <w:webHidden/>
            </w:rPr>
            <w:fldChar w:fldCharType="separate"/>
          </w:r>
          <w:ins w:id="202" w:author="Péter Selyem" w:date="2025-05-05T19:40:00Z" w16du:dateUtc="2025-05-05T17:40:00Z">
            <w:r>
              <w:rPr>
                <w:noProof/>
                <w:webHidden/>
              </w:rPr>
              <w:t>17</w:t>
            </w:r>
            <w:r>
              <w:rPr>
                <w:noProof/>
                <w:webHidden/>
              </w:rPr>
              <w:fldChar w:fldCharType="end"/>
            </w:r>
            <w:r w:rsidRPr="00945D14">
              <w:rPr>
                <w:rStyle w:val="Hiperhivatkozs"/>
                <w:noProof/>
              </w:rPr>
              <w:fldChar w:fldCharType="end"/>
            </w:r>
          </w:ins>
        </w:p>
        <w:p w14:paraId="2AAB74D6" w14:textId="5E7DBE4F" w:rsidR="00C30D98" w:rsidRDefault="00C30D98">
          <w:pPr>
            <w:pStyle w:val="TJ1"/>
            <w:rPr>
              <w:ins w:id="203" w:author="Péter Selyem" w:date="2025-05-05T19:40:00Z" w16du:dateUtc="2025-05-05T17:40:00Z"/>
              <w:rFonts w:asciiTheme="minorHAnsi" w:eastAsiaTheme="minorEastAsia" w:hAnsiTheme="minorHAnsi" w:cstheme="minorBidi"/>
              <w:b w:val="0"/>
              <w:bCs w:val="0"/>
              <w:noProof/>
              <w:kern w:val="2"/>
              <w:szCs w:val="24"/>
              <w:lang w:eastAsia="hu-HU"/>
              <w14:ligatures w14:val="standardContextual"/>
            </w:rPr>
          </w:pPr>
          <w:ins w:id="204" w:author="Péter Selyem" w:date="2025-05-05T19:40:00Z" w16du:dateUtc="2025-05-05T17:40:00Z">
            <w:r w:rsidRPr="00945D14">
              <w:rPr>
                <w:rStyle w:val="Hiperhivatkozs"/>
                <w:noProof/>
              </w:rPr>
              <w:fldChar w:fldCharType="begin"/>
            </w:r>
            <w:r w:rsidRPr="00945D14">
              <w:rPr>
                <w:rStyle w:val="Hiperhivatkozs"/>
                <w:noProof/>
              </w:rPr>
              <w:instrText xml:space="preserve"> </w:instrText>
            </w:r>
            <w:r>
              <w:rPr>
                <w:noProof/>
              </w:rPr>
              <w:instrText>HYPERLINK \l "_Toc197366481"</w:instrText>
            </w:r>
            <w:r w:rsidRPr="00945D14">
              <w:rPr>
                <w:rStyle w:val="Hiperhivatkozs"/>
                <w:noProof/>
              </w:rPr>
              <w:instrText xml:space="preserve"> </w:instrText>
            </w:r>
            <w:r w:rsidRPr="00945D14">
              <w:rPr>
                <w:rStyle w:val="Hiperhivatkozs"/>
                <w:noProof/>
              </w:rPr>
            </w:r>
            <w:r w:rsidRPr="00945D14">
              <w:rPr>
                <w:rStyle w:val="Hiperhivatkozs"/>
                <w:noProof/>
              </w:rPr>
              <w:fldChar w:fldCharType="separate"/>
            </w:r>
            <w:r w:rsidRPr="00945D14">
              <w:rPr>
                <w:rStyle w:val="Hiperhivatkozs"/>
                <w:rFonts w:ascii="Arial" w:hAnsi="Arial"/>
                <w:noProof/>
              </w:rPr>
              <w:t>3.</w:t>
            </w:r>
            <w:r>
              <w:rPr>
                <w:rFonts w:asciiTheme="minorHAnsi" w:eastAsiaTheme="minorEastAsia" w:hAnsiTheme="minorHAnsi" w:cstheme="minorBidi"/>
                <w:b w:val="0"/>
                <w:bCs w:val="0"/>
                <w:noProof/>
                <w:kern w:val="2"/>
                <w:szCs w:val="24"/>
                <w:lang w:eastAsia="hu-HU"/>
                <w14:ligatures w14:val="standardContextual"/>
              </w:rPr>
              <w:tab/>
            </w:r>
            <w:r w:rsidRPr="00945D14">
              <w:rPr>
                <w:rStyle w:val="Hiperhivatkozs"/>
                <w:noProof/>
              </w:rPr>
              <w:t>Rendszerterv</w:t>
            </w:r>
            <w:r>
              <w:rPr>
                <w:noProof/>
                <w:webHidden/>
              </w:rPr>
              <w:tab/>
            </w:r>
            <w:r>
              <w:rPr>
                <w:noProof/>
                <w:webHidden/>
              </w:rPr>
              <w:fldChar w:fldCharType="begin"/>
            </w:r>
            <w:r>
              <w:rPr>
                <w:noProof/>
                <w:webHidden/>
              </w:rPr>
              <w:instrText xml:space="preserve"> PAGEREF _Toc197366481 \h </w:instrText>
            </w:r>
          </w:ins>
          <w:r>
            <w:rPr>
              <w:noProof/>
              <w:webHidden/>
            </w:rPr>
          </w:r>
          <w:r>
            <w:rPr>
              <w:noProof/>
              <w:webHidden/>
            </w:rPr>
            <w:fldChar w:fldCharType="separate"/>
          </w:r>
          <w:ins w:id="205" w:author="Péter Selyem" w:date="2025-05-05T19:40:00Z" w16du:dateUtc="2025-05-05T17:40:00Z">
            <w:r>
              <w:rPr>
                <w:noProof/>
                <w:webHidden/>
              </w:rPr>
              <w:t>19</w:t>
            </w:r>
            <w:r>
              <w:rPr>
                <w:noProof/>
                <w:webHidden/>
              </w:rPr>
              <w:fldChar w:fldCharType="end"/>
            </w:r>
            <w:r w:rsidRPr="00945D14">
              <w:rPr>
                <w:rStyle w:val="Hiperhivatkozs"/>
                <w:noProof/>
              </w:rPr>
              <w:fldChar w:fldCharType="end"/>
            </w:r>
          </w:ins>
        </w:p>
        <w:p w14:paraId="0EAE0C4A" w14:textId="03B0E541" w:rsidR="00C30D98" w:rsidRDefault="00C30D98">
          <w:pPr>
            <w:pStyle w:val="TJ2"/>
            <w:rPr>
              <w:ins w:id="206" w:author="Péter Selyem" w:date="2025-05-05T19:40:00Z" w16du:dateUtc="2025-05-05T17:40:00Z"/>
              <w:rFonts w:asciiTheme="minorHAnsi" w:eastAsiaTheme="minorEastAsia" w:hAnsiTheme="minorHAnsi" w:cstheme="minorBidi"/>
              <w:noProof/>
              <w:kern w:val="2"/>
              <w:szCs w:val="24"/>
              <w:lang w:eastAsia="hu-HU"/>
              <w14:ligatures w14:val="standardContextual"/>
            </w:rPr>
          </w:pPr>
          <w:ins w:id="207" w:author="Péter Selyem" w:date="2025-05-05T19:40:00Z" w16du:dateUtc="2025-05-05T17:40:00Z">
            <w:r w:rsidRPr="00945D14">
              <w:rPr>
                <w:rStyle w:val="Hiperhivatkozs"/>
                <w:noProof/>
              </w:rPr>
              <w:fldChar w:fldCharType="begin"/>
            </w:r>
            <w:r w:rsidRPr="00945D14">
              <w:rPr>
                <w:rStyle w:val="Hiperhivatkozs"/>
                <w:noProof/>
              </w:rPr>
              <w:instrText xml:space="preserve"> </w:instrText>
            </w:r>
            <w:r>
              <w:rPr>
                <w:noProof/>
              </w:rPr>
              <w:instrText>HYPERLINK \l "_Toc197366482"</w:instrText>
            </w:r>
            <w:r w:rsidRPr="00945D14">
              <w:rPr>
                <w:rStyle w:val="Hiperhivatkozs"/>
                <w:noProof/>
              </w:rPr>
              <w:instrText xml:space="preserve"> </w:instrText>
            </w:r>
            <w:r w:rsidRPr="00945D14">
              <w:rPr>
                <w:rStyle w:val="Hiperhivatkozs"/>
                <w:noProof/>
              </w:rPr>
            </w:r>
            <w:r w:rsidRPr="00945D14">
              <w:rPr>
                <w:rStyle w:val="Hiperhivatkozs"/>
                <w:noProof/>
              </w:rPr>
              <w:fldChar w:fldCharType="separate"/>
            </w:r>
            <w:r w:rsidRPr="00945D14">
              <w:rPr>
                <w:rStyle w:val="Hiperhivatkozs"/>
                <w:noProof/>
                <w14:scene3d>
                  <w14:camera w14:prst="orthographicFront"/>
                  <w14:lightRig w14:rig="threePt" w14:dir="t">
                    <w14:rot w14:lat="0" w14:lon="0" w14:rev="0"/>
                  </w14:lightRig>
                </w14:scene3d>
              </w:rPr>
              <w:t>3.1.</w:t>
            </w:r>
            <w:r>
              <w:rPr>
                <w:rFonts w:asciiTheme="minorHAnsi" w:eastAsiaTheme="minorEastAsia" w:hAnsiTheme="minorHAnsi" w:cstheme="minorBidi"/>
                <w:noProof/>
                <w:kern w:val="2"/>
                <w:szCs w:val="24"/>
                <w:lang w:eastAsia="hu-HU"/>
                <w14:ligatures w14:val="standardContextual"/>
              </w:rPr>
              <w:tab/>
            </w:r>
            <w:r w:rsidRPr="00945D14">
              <w:rPr>
                <w:rStyle w:val="Hiperhivatkozs"/>
                <w:noProof/>
              </w:rPr>
              <w:t>Funkciók</w:t>
            </w:r>
            <w:r>
              <w:rPr>
                <w:noProof/>
                <w:webHidden/>
              </w:rPr>
              <w:tab/>
            </w:r>
            <w:r>
              <w:rPr>
                <w:noProof/>
                <w:webHidden/>
              </w:rPr>
              <w:fldChar w:fldCharType="begin"/>
            </w:r>
            <w:r>
              <w:rPr>
                <w:noProof/>
                <w:webHidden/>
              </w:rPr>
              <w:instrText xml:space="preserve"> PAGEREF _Toc197366482 \h </w:instrText>
            </w:r>
          </w:ins>
          <w:r>
            <w:rPr>
              <w:noProof/>
              <w:webHidden/>
            </w:rPr>
          </w:r>
          <w:r>
            <w:rPr>
              <w:noProof/>
              <w:webHidden/>
            </w:rPr>
            <w:fldChar w:fldCharType="separate"/>
          </w:r>
          <w:ins w:id="208" w:author="Péter Selyem" w:date="2025-05-05T19:40:00Z" w16du:dateUtc="2025-05-05T17:40:00Z">
            <w:r>
              <w:rPr>
                <w:noProof/>
                <w:webHidden/>
              </w:rPr>
              <w:t>20</w:t>
            </w:r>
            <w:r>
              <w:rPr>
                <w:noProof/>
                <w:webHidden/>
              </w:rPr>
              <w:fldChar w:fldCharType="end"/>
            </w:r>
            <w:r w:rsidRPr="00945D14">
              <w:rPr>
                <w:rStyle w:val="Hiperhivatkozs"/>
                <w:noProof/>
              </w:rPr>
              <w:fldChar w:fldCharType="end"/>
            </w:r>
          </w:ins>
        </w:p>
        <w:p w14:paraId="461A1E7E" w14:textId="0F9AD2F6" w:rsidR="00C30D98" w:rsidRDefault="00C30D98">
          <w:pPr>
            <w:pStyle w:val="TJ3"/>
            <w:rPr>
              <w:ins w:id="209" w:author="Péter Selyem" w:date="2025-05-05T19:40:00Z" w16du:dateUtc="2025-05-05T17:40:00Z"/>
              <w:rFonts w:asciiTheme="minorHAnsi" w:eastAsiaTheme="minorEastAsia" w:hAnsiTheme="minorHAnsi" w:cstheme="minorBidi"/>
              <w:iCs w:val="0"/>
              <w:noProof/>
              <w:kern w:val="2"/>
              <w:szCs w:val="24"/>
              <w:lang w:eastAsia="hu-HU"/>
              <w14:ligatures w14:val="standardContextual"/>
            </w:rPr>
          </w:pPr>
          <w:ins w:id="210" w:author="Péter Selyem" w:date="2025-05-05T19:40:00Z" w16du:dateUtc="2025-05-05T17:40:00Z">
            <w:r w:rsidRPr="00945D14">
              <w:rPr>
                <w:rStyle w:val="Hiperhivatkozs"/>
                <w:noProof/>
              </w:rPr>
              <w:fldChar w:fldCharType="begin"/>
            </w:r>
            <w:r w:rsidRPr="00945D14">
              <w:rPr>
                <w:rStyle w:val="Hiperhivatkozs"/>
                <w:noProof/>
              </w:rPr>
              <w:instrText xml:space="preserve"> </w:instrText>
            </w:r>
            <w:r>
              <w:rPr>
                <w:noProof/>
              </w:rPr>
              <w:instrText>HYPERLINK \l "_Toc197366483"</w:instrText>
            </w:r>
            <w:r w:rsidRPr="00945D14">
              <w:rPr>
                <w:rStyle w:val="Hiperhivatkozs"/>
                <w:noProof/>
              </w:rPr>
              <w:instrText xml:space="preserve"> </w:instrText>
            </w:r>
            <w:r w:rsidRPr="00945D14">
              <w:rPr>
                <w:rStyle w:val="Hiperhivatkozs"/>
                <w:noProof/>
              </w:rPr>
            </w:r>
            <w:r w:rsidRPr="00945D14">
              <w:rPr>
                <w:rStyle w:val="Hiperhivatkozs"/>
                <w:noProof/>
              </w:rPr>
              <w:fldChar w:fldCharType="separate"/>
            </w:r>
            <w:r w:rsidRPr="00945D14">
              <w:rPr>
                <w:rStyle w:val="Hiperhivatkozs"/>
                <w:rFonts w:ascii="Arial" w:hAnsi="Arial"/>
                <w:noProof/>
              </w:rPr>
              <w:t>3.1.1.</w:t>
            </w:r>
            <w:r>
              <w:rPr>
                <w:rFonts w:asciiTheme="minorHAnsi" w:eastAsiaTheme="minorEastAsia" w:hAnsiTheme="minorHAnsi" w:cstheme="minorBidi"/>
                <w:iCs w:val="0"/>
                <w:noProof/>
                <w:kern w:val="2"/>
                <w:szCs w:val="24"/>
                <w:lang w:eastAsia="hu-HU"/>
                <w14:ligatures w14:val="standardContextual"/>
              </w:rPr>
              <w:tab/>
            </w:r>
            <w:r w:rsidRPr="00945D14">
              <w:rPr>
                <w:rStyle w:val="Hiperhivatkozs"/>
                <w:noProof/>
              </w:rPr>
              <w:t>Regisztráció</w:t>
            </w:r>
            <w:r>
              <w:rPr>
                <w:noProof/>
                <w:webHidden/>
              </w:rPr>
              <w:tab/>
            </w:r>
            <w:r>
              <w:rPr>
                <w:noProof/>
                <w:webHidden/>
              </w:rPr>
              <w:fldChar w:fldCharType="begin"/>
            </w:r>
            <w:r>
              <w:rPr>
                <w:noProof/>
                <w:webHidden/>
              </w:rPr>
              <w:instrText xml:space="preserve"> PAGEREF _Toc197366483 \h </w:instrText>
            </w:r>
          </w:ins>
          <w:r>
            <w:rPr>
              <w:noProof/>
              <w:webHidden/>
            </w:rPr>
          </w:r>
          <w:r>
            <w:rPr>
              <w:noProof/>
              <w:webHidden/>
            </w:rPr>
            <w:fldChar w:fldCharType="separate"/>
          </w:r>
          <w:ins w:id="211" w:author="Péter Selyem" w:date="2025-05-05T19:40:00Z" w16du:dateUtc="2025-05-05T17:40:00Z">
            <w:r>
              <w:rPr>
                <w:noProof/>
                <w:webHidden/>
              </w:rPr>
              <w:t>20</w:t>
            </w:r>
            <w:r>
              <w:rPr>
                <w:noProof/>
                <w:webHidden/>
              </w:rPr>
              <w:fldChar w:fldCharType="end"/>
            </w:r>
            <w:r w:rsidRPr="00945D14">
              <w:rPr>
                <w:rStyle w:val="Hiperhivatkozs"/>
                <w:noProof/>
              </w:rPr>
              <w:fldChar w:fldCharType="end"/>
            </w:r>
          </w:ins>
        </w:p>
        <w:p w14:paraId="731096AC" w14:textId="7AA66E93" w:rsidR="00C30D98" w:rsidRDefault="00C30D98">
          <w:pPr>
            <w:pStyle w:val="TJ3"/>
            <w:rPr>
              <w:ins w:id="212" w:author="Péter Selyem" w:date="2025-05-05T19:40:00Z" w16du:dateUtc="2025-05-05T17:40:00Z"/>
              <w:rFonts w:asciiTheme="minorHAnsi" w:eastAsiaTheme="minorEastAsia" w:hAnsiTheme="minorHAnsi" w:cstheme="minorBidi"/>
              <w:iCs w:val="0"/>
              <w:noProof/>
              <w:kern w:val="2"/>
              <w:szCs w:val="24"/>
              <w:lang w:eastAsia="hu-HU"/>
              <w14:ligatures w14:val="standardContextual"/>
            </w:rPr>
          </w:pPr>
          <w:ins w:id="213" w:author="Péter Selyem" w:date="2025-05-05T19:40:00Z" w16du:dateUtc="2025-05-05T17:40:00Z">
            <w:r w:rsidRPr="00945D14">
              <w:rPr>
                <w:rStyle w:val="Hiperhivatkozs"/>
                <w:noProof/>
              </w:rPr>
              <w:fldChar w:fldCharType="begin"/>
            </w:r>
            <w:r w:rsidRPr="00945D14">
              <w:rPr>
                <w:rStyle w:val="Hiperhivatkozs"/>
                <w:noProof/>
              </w:rPr>
              <w:instrText xml:space="preserve"> </w:instrText>
            </w:r>
            <w:r>
              <w:rPr>
                <w:noProof/>
              </w:rPr>
              <w:instrText>HYPERLINK \l "_Toc197366484"</w:instrText>
            </w:r>
            <w:r w:rsidRPr="00945D14">
              <w:rPr>
                <w:rStyle w:val="Hiperhivatkozs"/>
                <w:noProof/>
              </w:rPr>
              <w:instrText xml:space="preserve"> </w:instrText>
            </w:r>
            <w:r w:rsidRPr="00945D14">
              <w:rPr>
                <w:rStyle w:val="Hiperhivatkozs"/>
                <w:noProof/>
              </w:rPr>
            </w:r>
            <w:r w:rsidRPr="00945D14">
              <w:rPr>
                <w:rStyle w:val="Hiperhivatkozs"/>
                <w:noProof/>
              </w:rPr>
              <w:fldChar w:fldCharType="separate"/>
            </w:r>
            <w:r w:rsidRPr="00945D14">
              <w:rPr>
                <w:rStyle w:val="Hiperhivatkozs"/>
                <w:rFonts w:ascii="Arial" w:hAnsi="Arial"/>
                <w:noProof/>
              </w:rPr>
              <w:t>3.1.2.</w:t>
            </w:r>
            <w:r>
              <w:rPr>
                <w:rFonts w:asciiTheme="minorHAnsi" w:eastAsiaTheme="minorEastAsia" w:hAnsiTheme="minorHAnsi" w:cstheme="minorBidi"/>
                <w:iCs w:val="0"/>
                <w:noProof/>
                <w:kern w:val="2"/>
                <w:szCs w:val="24"/>
                <w:lang w:eastAsia="hu-HU"/>
                <w14:ligatures w14:val="standardContextual"/>
              </w:rPr>
              <w:tab/>
            </w:r>
            <w:r w:rsidRPr="00945D14">
              <w:rPr>
                <w:rStyle w:val="Hiperhivatkozs"/>
                <w:noProof/>
              </w:rPr>
              <w:t>Belépés</w:t>
            </w:r>
            <w:r>
              <w:rPr>
                <w:noProof/>
                <w:webHidden/>
              </w:rPr>
              <w:tab/>
            </w:r>
            <w:r>
              <w:rPr>
                <w:noProof/>
                <w:webHidden/>
              </w:rPr>
              <w:fldChar w:fldCharType="begin"/>
            </w:r>
            <w:r>
              <w:rPr>
                <w:noProof/>
                <w:webHidden/>
              </w:rPr>
              <w:instrText xml:space="preserve"> PAGEREF _Toc197366484 \h </w:instrText>
            </w:r>
          </w:ins>
          <w:r>
            <w:rPr>
              <w:noProof/>
              <w:webHidden/>
            </w:rPr>
          </w:r>
          <w:r>
            <w:rPr>
              <w:noProof/>
              <w:webHidden/>
            </w:rPr>
            <w:fldChar w:fldCharType="separate"/>
          </w:r>
          <w:ins w:id="214" w:author="Péter Selyem" w:date="2025-05-05T19:40:00Z" w16du:dateUtc="2025-05-05T17:40:00Z">
            <w:r>
              <w:rPr>
                <w:noProof/>
                <w:webHidden/>
              </w:rPr>
              <w:t>20</w:t>
            </w:r>
            <w:r>
              <w:rPr>
                <w:noProof/>
                <w:webHidden/>
              </w:rPr>
              <w:fldChar w:fldCharType="end"/>
            </w:r>
            <w:r w:rsidRPr="00945D14">
              <w:rPr>
                <w:rStyle w:val="Hiperhivatkozs"/>
                <w:noProof/>
              </w:rPr>
              <w:fldChar w:fldCharType="end"/>
            </w:r>
          </w:ins>
        </w:p>
        <w:p w14:paraId="5E712896" w14:textId="5DC8CBF0" w:rsidR="00C30D98" w:rsidRDefault="00C30D98">
          <w:pPr>
            <w:pStyle w:val="TJ3"/>
            <w:rPr>
              <w:ins w:id="215" w:author="Péter Selyem" w:date="2025-05-05T19:40:00Z" w16du:dateUtc="2025-05-05T17:40:00Z"/>
              <w:rFonts w:asciiTheme="minorHAnsi" w:eastAsiaTheme="minorEastAsia" w:hAnsiTheme="minorHAnsi" w:cstheme="minorBidi"/>
              <w:iCs w:val="0"/>
              <w:noProof/>
              <w:kern w:val="2"/>
              <w:szCs w:val="24"/>
              <w:lang w:eastAsia="hu-HU"/>
              <w14:ligatures w14:val="standardContextual"/>
            </w:rPr>
          </w:pPr>
          <w:ins w:id="216" w:author="Péter Selyem" w:date="2025-05-05T19:40:00Z" w16du:dateUtc="2025-05-05T17:40:00Z">
            <w:r w:rsidRPr="00945D14">
              <w:rPr>
                <w:rStyle w:val="Hiperhivatkozs"/>
                <w:noProof/>
              </w:rPr>
              <w:fldChar w:fldCharType="begin"/>
            </w:r>
            <w:r w:rsidRPr="00945D14">
              <w:rPr>
                <w:rStyle w:val="Hiperhivatkozs"/>
                <w:noProof/>
              </w:rPr>
              <w:instrText xml:space="preserve"> </w:instrText>
            </w:r>
            <w:r>
              <w:rPr>
                <w:noProof/>
              </w:rPr>
              <w:instrText>HYPERLINK \l "_Toc197366485"</w:instrText>
            </w:r>
            <w:r w:rsidRPr="00945D14">
              <w:rPr>
                <w:rStyle w:val="Hiperhivatkozs"/>
                <w:noProof/>
              </w:rPr>
              <w:instrText xml:space="preserve"> </w:instrText>
            </w:r>
            <w:r w:rsidRPr="00945D14">
              <w:rPr>
                <w:rStyle w:val="Hiperhivatkozs"/>
                <w:noProof/>
              </w:rPr>
            </w:r>
            <w:r w:rsidRPr="00945D14">
              <w:rPr>
                <w:rStyle w:val="Hiperhivatkozs"/>
                <w:noProof/>
              </w:rPr>
              <w:fldChar w:fldCharType="separate"/>
            </w:r>
            <w:r w:rsidRPr="00945D14">
              <w:rPr>
                <w:rStyle w:val="Hiperhivatkozs"/>
                <w:rFonts w:ascii="Arial" w:hAnsi="Arial"/>
                <w:noProof/>
              </w:rPr>
              <w:t>3.1.3.</w:t>
            </w:r>
            <w:r>
              <w:rPr>
                <w:rFonts w:asciiTheme="minorHAnsi" w:eastAsiaTheme="minorEastAsia" w:hAnsiTheme="minorHAnsi" w:cstheme="minorBidi"/>
                <w:iCs w:val="0"/>
                <w:noProof/>
                <w:kern w:val="2"/>
                <w:szCs w:val="24"/>
                <w:lang w:eastAsia="hu-HU"/>
                <w14:ligatures w14:val="standardContextual"/>
              </w:rPr>
              <w:tab/>
            </w:r>
            <w:r w:rsidRPr="00945D14">
              <w:rPr>
                <w:rStyle w:val="Hiperhivatkozs"/>
                <w:noProof/>
              </w:rPr>
              <w:t>Jegyvásárlás</w:t>
            </w:r>
            <w:r>
              <w:rPr>
                <w:noProof/>
                <w:webHidden/>
              </w:rPr>
              <w:tab/>
            </w:r>
            <w:r>
              <w:rPr>
                <w:noProof/>
                <w:webHidden/>
              </w:rPr>
              <w:fldChar w:fldCharType="begin"/>
            </w:r>
            <w:r>
              <w:rPr>
                <w:noProof/>
                <w:webHidden/>
              </w:rPr>
              <w:instrText xml:space="preserve"> PAGEREF _Toc197366485 \h </w:instrText>
            </w:r>
          </w:ins>
          <w:r>
            <w:rPr>
              <w:noProof/>
              <w:webHidden/>
            </w:rPr>
          </w:r>
          <w:r>
            <w:rPr>
              <w:noProof/>
              <w:webHidden/>
            </w:rPr>
            <w:fldChar w:fldCharType="separate"/>
          </w:r>
          <w:ins w:id="217" w:author="Péter Selyem" w:date="2025-05-05T19:40:00Z" w16du:dateUtc="2025-05-05T17:40:00Z">
            <w:r>
              <w:rPr>
                <w:noProof/>
                <w:webHidden/>
              </w:rPr>
              <w:t>20</w:t>
            </w:r>
            <w:r>
              <w:rPr>
                <w:noProof/>
                <w:webHidden/>
              </w:rPr>
              <w:fldChar w:fldCharType="end"/>
            </w:r>
            <w:r w:rsidRPr="00945D14">
              <w:rPr>
                <w:rStyle w:val="Hiperhivatkozs"/>
                <w:noProof/>
              </w:rPr>
              <w:fldChar w:fldCharType="end"/>
            </w:r>
          </w:ins>
        </w:p>
        <w:p w14:paraId="362EF61C" w14:textId="5D1197D6" w:rsidR="00C30D98" w:rsidRDefault="00C30D98">
          <w:pPr>
            <w:pStyle w:val="TJ3"/>
            <w:rPr>
              <w:ins w:id="218" w:author="Péter Selyem" w:date="2025-05-05T19:40:00Z" w16du:dateUtc="2025-05-05T17:40:00Z"/>
              <w:rFonts w:asciiTheme="minorHAnsi" w:eastAsiaTheme="minorEastAsia" w:hAnsiTheme="minorHAnsi" w:cstheme="minorBidi"/>
              <w:iCs w:val="0"/>
              <w:noProof/>
              <w:kern w:val="2"/>
              <w:szCs w:val="24"/>
              <w:lang w:eastAsia="hu-HU"/>
              <w14:ligatures w14:val="standardContextual"/>
            </w:rPr>
          </w:pPr>
          <w:ins w:id="219" w:author="Péter Selyem" w:date="2025-05-05T19:40:00Z" w16du:dateUtc="2025-05-05T17:40:00Z">
            <w:r w:rsidRPr="00945D14">
              <w:rPr>
                <w:rStyle w:val="Hiperhivatkozs"/>
                <w:noProof/>
              </w:rPr>
              <w:fldChar w:fldCharType="begin"/>
            </w:r>
            <w:r w:rsidRPr="00945D14">
              <w:rPr>
                <w:rStyle w:val="Hiperhivatkozs"/>
                <w:noProof/>
              </w:rPr>
              <w:instrText xml:space="preserve"> </w:instrText>
            </w:r>
            <w:r>
              <w:rPr>
                <w:noProof/>
              </w:rPr>
              <w:instrText>HYPERLINK \l "_Toc197366486"</w:instrText>
            </w:r>
            <w:r w:rsidRPr="00945D14">
              <w:rPr>
                <w:rStyle w:val="Hiperhivatkozs"/>
                <w:noProof/>
              </w:rPr>
              <w:instrText xml:space="preserve"> </w:instrText>
            </w:r>
            <w:r w:rsidRPr="00945D14">
              <w:rPr>
                <w:rStyle w:val="Hiperhivatkozs"/>
                <w:noProof/>
              </w:rPr>
            </w:r>
            <w:r w:rsidRPr="00945D14">
              <w:rPr>
                <w:rStyle w:val="Hiperhivatkozs"/>
                <w:noProof/>
              </w:rPr>
              <w:fldChar w:fldCharType="separate"/>
            </w:r>
            <w:r w:rsidRPr="00945D14">
              <w:rPr>
                <w:rStyle w:val="Hiperhivatkozs"/>
                <w:rFonts w:ascii="Arial" w:hAnsi="Arial"/>
                <w:noProof/>
              </w:rPr>
              <w:t>3.1.4.</w:t>
            </w:r>
            <w:r>
              <w:rPr>
                <w:rFonts w:asciiTheme="minorHAnsi" w:eastAsiaTheme="minorEastAsia" w:hAnsiTheme="minorHAnsi" w:cstheme="minorBidi"/>
                <w:iCs w:val="0"/>
                <w:noProof/>
                <w:kern w:val="2"/>
                <w:szCs w:val="24"/>
                <w:lang w:eastAsia="hu-HU"/>
                <w14:ligatures w14:val="standardContextual"/>
              </w:rPr>
              <w:tab/>
            </w:r>
            <w:r w:rsidRPr="00945D14">
              <w:rPr>
                <w:rStyle w:val="Hiperhivatkozs"/>
                <w:noProof/>
              </w:rPr>
              <w:t>Jegy használat</w:t>
            </w:r>
            <w:r>
              <w:rPr>
                <w:noProof/>
                <w:webHidden/>
              </w:rPr>
              <w:tab/>
            </w:r>
            <w:r>
              <w:rPr>
                <w:noProof/>
                <w:webHidden/>
              </w:rPr>
              <w:fldChar w:fldCharType="begin"/>
            </w:r>
            <w:r>
              <w:rPr>
                <w:noProof/>
                <w:webHidden/>
              </w:rPr>
              <w:instrText xml:space="preserve"> PAGEREF _Toc197366486 \h </w:instrText>
            </w:r>
          </w:ins>
          <w:r>
            <w:rPr>
              <w:noProof/>
              <w:webHidden/>
            </w:rPr>
          </w:r>
          <w:r>
            <w:rPr>
              <w:noProof/>
              <w:webHidden/>
            </w:rPr>
            <w:fldChar w:fldCharType="separate"/>
          </w:r>
          <w:ins w:id="220" w:author="Péter Selyem" w:date="2025-05-05T19:40:00Z" w16du:dateUtc="2025-05-05T17:40:00Z">
            <w:r>
              <w:rPr>
                <w:noProof/>
                <w:webHidden/>
              </w:rPr>
              <w:t>20</w:t>
            </w:r>
            <w:r>
              <w:rPr>
                <w:noProof/>
                <w:webHidden/>
              </w:rPr>
              <w:fldChar w:fldCharType="end"/>
            </w:r>
            <w:r w:rsidRPr="00945D14">
              <w:rPr>
                <w:rStyle w:val="Hiperhivatkozs"/>
                <w:noProof/>
              </w:rPr>
              <w:fldChar w:fldCharType="end"/>
            </w:r>
          </w:ins>
        </w:p>
        <w:p w14:paraId="42A44E10" w14:textId="76F4182C" w:rsidR="00C30D98" w:rsidRDefault="00C30D98">
          <w:pPr>
            <w:pStyle w:val="TJ3"/>
            <w:rPr>
              <w:ins w:id="221" w:author="Péter Selyem" w:date="2025-05-05T19:40:00Z" w16du:dateUtc="2025-05-05T17:40:00Z"/>
              <w:rFonts w:asciiTheme="minorHAnsi" w:eastAsiaTheme="minorEastAsia" w:hAnsiTheme="minorHAnsi" w:cstheme="minorBidi"/>
              <w:iCs w:val="0"/>
              <w:noProof/>
              <w:kern w:val="2"/>
              <w:szCs w:val="24"/>
              <w:lang w:eastAsia="hu-HU"/>
              <w14:ligatures w14:val="standardContextual"/>
            </w:rPr>
          </w:pPr>
          <w:ins w:id="222" w:author="Péter Selyem" w:date="2025-05-05T19:40:00Z" w16du:dateUtc="2025-05-05T17:40:00Z">
            <w:r w:rsidRPr="00945D14">
              <w:rPr>
                <w:rStyle w:val="Hiperhivatkozs"/>
                <w:noProof/>
              </w:rPr>
              <w:fldChar w:fldCharType="begin"/>
            </w:r>
            <w:r w:rsidRPr="00945D14">
              <w:rPr>
                <w:rStyle w:val="Hiperhivatkozs"/>
                <w:noProof/>
              </w:rPr>
              <w:instrText xml:space="preserve"> </w:instrText>
            </w:r>
            <w:r>
              <w:rPr>
                <w:noProof/>
              </w:rPr>
              <w:instrText>HYPERLINK \l "_Toc197366487"</w:instrText>
            </w:r>
            <w:r w:rsidRPr="00945D14">
              <w:rPr>
                <w:rStyle w:val="Hiperhivatkozs"/>
                <w:noProof/>
              </w:rPr>
              <w:instrText xml:space="preserve"> </w:instrText>
            </w:r>
            <w:r w:rsidRPr="00945D14">
              <w:rPr>
                <w:rStyle w:val="Hiperhivatkozs"/>
                <w:noProof/>
              </w:rPr>
            </w:r>
            <w:r w:rsidRPr="00945D14">
              <w:rPr>
                <w:rStyle w:val="Hiperhivatkozs"/>
                <w:noProof/>
              </w:rPr>
              <w:fldChar w:fldCharType="separate"/>
            </w:r>
            <w:r w:rsidRPr="00945D14">
              <w:rPr>
                <w:rStyle w:val="Hiperhivatkozs"/>
                <w:rFonts w:ascii="Arial" w:hAnsi="Arial"/>
                <w:noProof/>
              </w:rPr>
              <w:t>3.1.5.</w:t>
            </w:r>
            <w:r>
              <w:rPr>
                <w:rFonts w:asciiTheme="minorHAnsi" w:eastAsiaTheme="minorEastAsia" w:hAnsiTheme="minorHAnsi" w:cstheme="minorBidi"/>
                <w:iCs w:val="0"/>
                <w:noProof/>
                <w:kern w:val="2"/>
                <w:szCs w:val="24"/>
                <w:lang w:eastAsia="hu-HU"/>
                <w14:ligatures w14:val="standardContextual"/>
              </w:rPr>
              <w:tab/>
            </w:r>
            <w:r w:rsidRPr="00945D14">
              <w:rPr>
                <w:rStyle w:val="Hiperhivatkozs"/>
                <w:noProof/>
              </w:rPr>
              <w:t>Edzés naplózás</w:t>
            </w:r>
            <w:r>
              <w:rPr>
                <w:noProof/>
                <w:webHidden/>
              </w:rPr>
              <w:tab/>
            </w:r>
            <w:r>
              <w:rPr>
                <w:noProof/>
                <w:webHidden/>
              </w:rPr>
              <w:fldChar w:fldCharType="begin"/>
            </w:r>
            <w:r>
              <w:rPr>
                <w:noProof/>
                <w:webHidden/>
              </w:rPr>
              <w:instrText xml:space="preserve"> PAGEREF _Toc197366487 \h </w:instrText>
            </w:r>
          </w:ins>
          <w:r>
            <w:rPr>
              <w:noProof/>
              <w:webHidden/>
            </w:rPr>
          </w:r>
          <w:r>
            <w:rPr>
              <w:noProof/>
              <w:webHidden/>
            </w:rPr>
            <w:fldChar w:fldCharType="separate"/>
          </w:r>
          <w:ins w:id="223" w:author="Péter Selyem" w:date="2025-05-05T19:40:00Z" w16du:dateUtc="2025-05-05T17:40:00Z">
            <w:r>
              <w:rPr>
                <w:noProof/>
                <w:webHidden/>
              </w:rPr>
              <w:t>20</w:t>
            </w:r>
            <w:r>
              <w:rPr>
                <w:noProof/>
                <w:webHidden/>
              </w:rPr>
              <w:fldChar w:fldCharType="end"/>
            </w:r>
            <w:r w:rsidRPr="00945D14">
              <w:rPr>
                <w:rStyle w:val="Hiperhivatkozs"/>
                <w:noProof/>
              </w:rPr>
              <w:fldChar w:fldCharType="end"/>
            </w:r>
          </w:ins>
        </w:p>
        <w:p w14:paraId="34539700" w14:textId="0E35B1DF" w:rsidR="00C30D98" w:rsidRDefault="00C30D98">
          <w:pPr>
            <w:pStyle w:val="TJ3"/>
            <w:rPr>
              <w:ins w:id="224" w:author="Péter Selyem" w:date="2025-05-05T19:40:00Z" w16du:dateUtc="2025-05-05T17:40:00Z"/>
              <w:rFonts w:asciiTheme="minorHAnsi" w:eastAsiaTheme="minorEastAsia" w:hAnsiTheme="minorHAnsi" w:cstheme="minorBidi"/>
              <w:iCs w:val="0"/>
              <w:noProof/>
              <w:kern w:val="2"/>
              <w:szCs w:val="24"/>
              <w:lang w:eastAsia="hu-HU"/>
              <w14:ligatures w14:val="standardContextual"/>
            </w:rPr>
          </w:pPr>
          <w:ins w:id="225" w:author="Péter Selyem" w:date="2025-05-05T19:40:00Z" w16du:dateUtc="2025-05-05T17:40:00Z">
            <w:r w:rsidRPr="00945D14">
              <w:rPr>
                <w:rStyle w:val="Hiperhivatkozs"/>
                <w:noProof/>
              </w:rPr>
              <w:fldChar w:fldCharType="begin"/>
            </w:r>
            <w:r w:rsidRPr="00945D14">
              <w:rPr>
                <w:rStyle w:val="Hiperhivatkozs"/>
                <w:noProof/>
              </w:rPr>
              <w:instrText xml:space="preserve"> </w:instrText>
            </w:r>
            <w:r>
              <w:rPr>
                <w:noProof/>
              </w:rPr>
              <w:instrText>HYPERLINK \l "_Toc197366488"</w:instrText>
            </w:r>
            <w:r w:rsidRPr="00945D14">
              <w:rPr>
                <w:rStyle w:val="Hiperhivatkozs"/>
                <w:noProof/>
              </w:rPr>
              <w:instrText xml:space="preserve"> </w:instrText>
            </w:r>
            <w:r w:rsidRPr="00945D14">
              <w:rPr>
                <w:rStyle w:val="Hiperhivatkozs"/>
                <w:noProof/>
              </w:rPr>
            </w:r>
            <w:r w:rsidRPr="00945D14">
              <w:rPr>
                <w:rStyle w:val="Hiperhivatkozs"/>
                <w:noProof/>
              </w:rPr>
              <w:fldChar w:fldCharType="separate"/>
            </w:r>
            <w:r w:rsidRPr="00945D14">
              <w:rPr>
                <w:rStyle w:val="Hiperhivatkozs"/>
                <w:rFonts w:ascii="Arial" w:hAnsi="Arial"/>
                <w:noProof/>
              </w:rPr>
              <w:t>3.1.6.</w:t>
            </w:r>
            <w:r>
              <w:rPr>
                <w:rFonts w:asciiTheme="minorHAnsi" w:eastAsiaTheme="minorEastAsia" w:hAnsiTheme="minorHAnsi" w:cstheme="minorBidi"/>
                <w:iCs w:val="0"/>
                <w:noProof/>
                <w:kern w:val="2"/>
                <w:szCs w:val="24"/>
                <w:lang w:eastAsia="hu-HU"/>
                <w14:ligatures w14:val="standardContextual"/>
              </w:rPr>
              <w:tab/>
            </w:r>
            <w:r w:rsidRPr="00945D14">
              <w:rPr>
                <w:rStyle w:val="Hiperhivatkozs"/>
                <w:noProof/>
              </w:rPr>
              <w:t>Jegyek kezelése</w:t>
            </w:r>
            <w:r>
              <w:rPr>
                <w:noProof/>
                <w:webHidden/>
              </w:rPr>
              <w:tab/>
            </w:r>
            <w:r>
              <w:rPr>
                <w:noProof/>
                <w:webHidden/>
              </w:rPr>
              <w:fldChar w:fldCharType="begin"/>
            </w:r>
            <w:r>
              <w:rPr>
                <w:noProof/>
                <w:webHidden/>
              </w:rPr>
              <w:instrText xml:space="preserve"> PAGEREF _Toc197366488 \h </w:instrText>
            </w:r>
          </w:ins>
          <w:r>
            <w:rPr>
              <w:noProof/>
              <w:webHidden/>
            </w:rPr>
          </w:r>
          <w:r>
            <w:rPr>
              <w:noProof/>
              <w:webHidden/>
            </w:rPr>
            <w:fldChar w:fldCharType="separate"/>
          </w:r>
          <w:ins w:id="226" w:author="Péter Selyem" w:date="2025-05-05T19:40:00Z" w16du:dateUtc="2025-05-05T17:40:00Z">
            <w:r>
              <w:rPr>
                <w:noProof/>
                <w:webHidden/>
              </w:rPr>
              <w:t>21</w:t>
            </w:r>
            <w:r>
              <w:rPr>
                <w:noProof/>
                <w:webHidden/>
              </w:rPr>
              <w:fldChar w:fldCharType="end"/>
            </w:r>
            <w:r w:rsidRPr="00945D14">
              <w:rPr>
                <w:rStyle w:val="Hiperhivatkozs"/>
                <w:noProof/>
              </w:rPr>
              <w:fldChar w:fldCharType="end"/>
            </w:r>
          </w:ins>
        </w:p>
        <w:p w14:paraId="05D4B704" w14:textId="27B0832D" w:rsidR="00C30D98" w:rsidRDefault="00C30D98">
          <w:pPr>
            <w:pStyle w:val="TJ3"/>
            <w:rPr>
              <w:ins w:id="227" w:author="Péter Selyem" w:date="2025-05-05T19:40:00Z" w16du:dateUtc="2025-05-05T17:40:00Z"/>
              <w:rFonts w:asciiTheme="minorHAnsi" w:eastAsiaTheme="minorEastAsia" w:hAnsiTheme="minorHAnsi" w:cstheme="minorBidi"/>
              <w:iCs w:val="0"/>
              <w:noProof/>
              <w:kern w:val="2"/>
              <w:szCs w:val="24"/>
              <w:lang w:eastAsia="hu-HU"/>
              <w14:ligatures w14:val="standardContextual"/>
            </w:rPr>
          </w:pPr>
          <w:ins w:id="228" w:author="Péter Selyem" w:date="2025-05-05T19:40:00Z" w16du:dateUtc="2025-05-05T17:40:00Z">
            <w:r w:rsidRPr="00945D14">
              <w:rPr>
                <w:rStyle w:val="Hiperhivatkozs"/>
                <w:noProof/>
              </w:rPr>
              <w:fldChar w:fldCharType="begin"/>
            </w:r>
            <w:r w:rsidRPr="00945D14">
              <w:rPr>
                <w:rStyle w:val="Hiperhivatkozs"/>
                <w:noProof/>
              </w:rPr>
              <w:instrText xml:space="preserve"> </w:instrText>
            </w:r>
            <w:r>
              <w:rPr>
                <w:noProof/>
              </w:rPr>
              <w:instrText>HYPERLINK \l "_Toc197366489"</w:instrText>
            </w:r>
            <w:r w:rsidRPr="00945D14">
              <w:rPr>
                <w:rStyle w:val="Hiperhivatkozs"/>
                <w:noProof/>
              </w:rPr>
              <w:instrText xml:space="preserve"> </w:instrText>
            </w:r>
            <w:r w:rsidRPr="00945D14">
              <w:rPr>
                <w:rStyle w:val="Hiperhivatkozs"/>
                <w:noProof/>
              </w:rPr>
            </w:r>
            <w:r w:rsidRPr="00945D14">
              <w:rPr>
                <w:rStyle w:val="Hiperhivatkozs"/>
                <w:noProof/>
              </w:rPr>
              <w:fldChar w:fldCharType="separate"/>
            </w:r>
            <w:r w:rsidRPr="00945D14">
              <w:rPr>
                <w:rStyle w:val="Hiperhivatkozs"/>
                <w:rFonts w:ascii="Arial" w:hAnsi="Arial"/>
                <w:noProof/>
              </w:rPr>
              <w:t>3.1.7.</w:t>
            </w:r>
            <w:r>
              <w:rPr>
                <w:rFonts w:asciiTheme="minorHAnsi" w:eastAsiaTheme="minorEastAsia" w:hAnsiTheme="minorHAnsi" w:cstheme="minorBidi"/>
                <w:iCs w:val="0"/>
                <w:noProof/>
                <w:kern w:val="2"/>
                <w:szCs w:val="24"/>
                <w:lang w:eastAsia="hu-HU"/>
                <w14:ligatures w14:val="standardContextual"/>
              </w:rPr>
              <w:tab/>
            </w:r>
            <w:r w:rsidRPr="00945D14">
              <w:rPr>
                <w:rStyle w:val="Hiperhivatkozs"/>
                <w:noProof/>
              </w:rPr>
              <w:t>Felhasználók kezelése</w:t>
            </w:r>
            <w:r>
              <w:rPr>
                <w:noProof/>
                <w:webHidden/>
              </w:rPr>
              <w:tab/>
            </w:r>
            <w:r>
              <w:rPr>
                <w:noProof/>
                <w:webHidden/>
              </w:rPr>
              <w:fldChar w:fldCharType="begin"/>
            </w:r>
            <w:r>
              <w:rPr>
                <w:noProof/>
                <w:webHidden/>
              </w:rPr>
              <w:instrText xml:space="preserve"> PAGEREF _Toc197366489 \h </w:instrText>
            </w:r>
          </w:ins>
          <w:r>
            <w:rPr>
              <w:noProof/>
              <w:webHidden/>
            </w:rPr>
          </w:r>
          <w:r>
            <w:rPr>
              <w:noProof/>
              <w:webHidden/>
            </w:rPr>
            <w:fldChar w:fldCharType="separate"/>
          </w:r>
          <w:ins w:id="229" w:author="Péter Selyem" w:date="2025-05-05T19:40:00Z" w16du:dateUtc="2025-05-05T17:40:00Z">
            <w:r>
              <w:rPr>
                <w:noProof/>
                <w:webHidden/>
              </w:rPr>
              <w:t>21</w:t>
            </w:r>
            <w:r>
              <w:rPr>
                <w:noProof/>
                <w:webHidden/>
              </w:rPr>
              <w:fldChar w:fldCharType="end"/>
            </w:r>
            <w:r w:rsidRPr="00945D14">
              <w:rPr>
                <w:rStyle w:val="Hiperhivatkozs"/>
                <w:noProof/>
              </w:rPr>
              <w:fldChar w:fldCharType="end"/>
            </w:r>
          </w:ins>
        </w:p>
        <w:p w14:paraId="4C7DCA07" w14:textId="14485549" w:rsidR="00C30D98" w:rsidRDefault="00C30D98">
          <w:pPr>
            <w:pStyle w:val="TJ3"/>
            <w:rPr>
              <w:ins w:id="230" w:author="Péter Selyem" w:date="2025-05-05T19:40:00Z" w16du:dateUtc="2025-05-05T17:40:00Z"/>
              <w:rFonts w:asciiTheme="minorHAnsi" w:eastAsiaTheme="minorEastAsia" w:hAnsiTheme="minorHAnsi" w:cstheme="minorBidi"/>
              <w:iCs w:val="0"/>
              <w:noProof/>
              <w:kern w:val="2"/>
              <w:szCs w:val="24"/>
              <w:lang w:eastAsia="hu-HU"/>
              <w14:ligatures w14:val="standardContextual"/>
            </w:rPr>
          </w:pPr>
          <w:ins w:id="231" w:author="Péter Selyem" w:date="2025-05-05T19:40:00Z" w16du:dateUtc="2025-05-05T17:40:00Z">
            <w:r w:rsidRPr="00945D14">
              <w:rPr>
                <w:rStyle w:val="Hiperhivatkozs"/>
                <w:noProof/>
              </w:rPr>
              <w:fldChar w:fldCharType="begin"/>
            </w:r>
            <w:r w:rsidRPr="00945D14">
              <w:rPr>
                <w:rStyle w:val="Hiperhivatkozs"/>
                <w:noProof/>
              </w:rPr>
              <w:instrText xml:space="preserve"> </w:instrText>
            </w:r>
            <w:r>
              <w:rPr>
                <w:noProof/>
              </w:rPr>
              <w:instrText>HYPERLINK \l "_Toc197366490"</w:instrText>
            </w:r>
            <w:r w:rsidRPr="00945D14">
              <w:rPr>
                <w:rStyle w:val="Hiperhivatkozs"/>
                <w:noProof/>
              </w:rPr>
              <w:instrText xml:space="preserve"> </w:instrText>
            </w:r>
            <w:r w:rsidRPr="00945D14">
              <w:rPr>
                <w:rStyle w:val="Hiperhivatkozs"/>
                <w:noProof/>
              </w:rPr>
            </w:r>
            <w:r w:rsidRPr="00945D14">
              <w:rPr>
                <w:rStyle w:val="Hiperhivatkozs"/>
                <w:noProof/>
              </w:rPr>
              <w:fldChar w:fldCharType="separate"/>
            </w:r>
            <w:r w:rsidRPr="00945D14">
              <w:rPr>
                <w:rStyle w:val="Hiperhivatkozs"/>
                <w:rFonts w:ascii="Arial" w:hAnsi="Arial"/>
                <w:noProof/>
              </w:rPr>
              <w:t>3.1.8.</w:t>
            </w:r>
            <w:r>
              <w:rPr>
                <w:rFonts w:asciiTheme="minorHAnsi" w:eastAsiaTheme="minorEastAsia" w:hAnsiTheme="minorHAnsi" w:cstheme="minorBidi"/>
                <w:iCs w:val="0"/>
                <w:noProof/>
                <w:kern w:val="2"/>
                <w:szCs w:val="24"/>
                <w:lang w:eastAsia="hu-HU"/>
                <w14:ligatures w14:val="standardContextual"/>
              </w:rPr>
              <w:tab/>
            </w:r>
            <w:r w:rsidRPr="00945D14">
              <w:rPr>
                <w:rStyle w:val="Hiperhivatkozs"/>
                <w:noProof/>
              </w:rPr>
              <w:t>Külön edzések</w:t>
            </w:r>
            <w:r>
              <w:rPr>
                <w:noProof/>
                <w:webHidden/>
              </w:rPr>
              <w:tab/>
            </w:r>
            <w:r>
              <w:rPr>
                <w:noProof/>
                <w:webHidden/>
              </w:rPr>
              <w:fldChar w:fldCharType="begin"/>
            </w:r>
            <w:r>
              <w:rPr>
                <w:noProof/>
                <w:webHidden/>
              </w:rPr>
              <w:instrText xml:space="preserve"> PAGEREF _Toc197366490 \h </w:instrText>
            </w:r>
          </w:ins>
          <w:r>
            <w:rPr>
              <w:noProof/>
              <w:webHidden/>
            </w:rPr>
          </w:r>
          <w:r>
            <w:rPr>
              <w:noProof/>
              <w:webHidden/>
            </w:rPr>
            <w:fldChar w:fldCharType="separate"/>
          </w:r>
          <w:ins w:id="232" w:author="Péter Selyem" w:date="2025-05-05T19:40:00Z" w16du:dateUtc="2025-05-05T17:40:00Z">
            <w:r>
              <w:rPr>
                <w:noProof/>
                <w:webHidden/>
              </w:rPr>
              <w:t>21</w:t>
            </w:r>
            <w:r>
              <w:rPr>
                <w:noProof/>
                <w:webHidden/>
              </w:rPr>
              <w:fldChar w:fldCharType="end"/>
            </w:r>
            <w:r w:rsidRPr="00945D14">
              <w:rPr>
                <w:rStyle w:val="Hiperhivatkozs"/>
                <w:noProof/>
              </w:rPr>
              <w:fldChar w:fldCharType="end"/>
            </w:r>
          </w:ins>
        </w:p>
        <w:p w14:paraId="10BC4384" w14:textId="3ABFB9B9" w:rsidR="00C30D98" w:rsidRDefault="00C30D98">
          <w:pPr>
            <w:pStyle w:val="TJ1"/>
            <w:rPr>
              <w:ins w:id="233" w:author="Péter Selyem" w:date="2025-05-05T19:40:00Z" w16du:dateUtc="2025-05-05T17:40:00Z"/>
              <w:rFonts w:asciiTheme="minorHAnsi" w:eastAsiaTheme="minorEastAsia" w:hAnsiTheme="minorHAnsi" w:cstheme="minorBidi"/>
              <w:b w:val="0"/>
              <w:bCs w:val="0"/>
              <w:noProof/>
              <w:kern w:val="2"/>
              <w:szCs w:val="24"/>
              <w:lang w:eastAsia="hu-HU"/>
              <w14:ligatures w14:val="standardContextual"/>
            </w:rPr>
          </w:pPr>
          <w:ins w:id="234" w:author="Péter Selyem" w:date="2025-05-05T19:40:00Z" w16du:dateUtc="2025-05-05T17:40:00Z">
            <w:r w:rsidRPr="00945D14">
              <w:rPr>
                <w:rStyle w:val="Hiperhivatkozs"/>
                <w:noProof/>
              </w:rPr>
              <w:fldChar w:fldCharType="begin"/>
            </w:r>
            <w:r w:rsidRPr="00945D14">
              <w:rPr>
                <w:rStyle w:val="Hiperhivatkozs"/>
                <w:noProof/>
              </w:rPr>
              <w:instrText xml:space="preserve"> </w:instrText>
            </w:r>
            <w:r>
              <w:rPr>
                <w:noProof/>
              </w:rPr>
              <w:instrText>HYPERLINK \l "_Toc197366492"</w:instrText>
            </w:r>
            <w:r w:rsidRPr="00945D14">
              <w:rPr>
                <w:rStyle w:val="Hiperhivatkozs"/>
                <w:noProof/>
              </w:rPr>
              <w:instrText xml:space="preserve"> </w:instrText>
            </w:r>
            <w:r w:rsidRPr="00945D14">
              <w:rPr>
                <w:rStyle w:val="Hiperhivatkozs"/>
                <w:noProof/>
              </w:rPr>
            </w:r>
            <w:r w:rsidRPr="00945D14">
              <w:rPr>
                <w:rStyle w:val="Hiperhivatkozs"/>
                <w:noProof/>
              </w:rPr>
              <w:fldChar w:fldCharType="separate"/>
            </w:r>
            <w:r w:rsidRPr="00945D14">
              <w:rPr>
                <w:rStyle w:val="Hiperhivatkozs"/>
                <w:rFonts w:ascii="Arial" w:hAnsi="Arial"/>
                <w:noProof/>
              </w:rPr>
              <w:t>4.</w:t>
            </w:r>
            <w:r>
              <w:rPr>
                <w:rFonts w:asciiTheme="minorHAnsi" w:eastAsiaTheme="minorEastAsia" w:hAnsiTheme="minorHAnsi" w:cstheme="minorBidi"/>
                <w:b w:val="0"/>
                <w:bCs w:val="0"/>
                <w:noProof/>
                <w:kern w:val="2"/>
                <w:szCs w:val="24"/>
                <w:lang w:eastAsia="hu-HU"/>
                <w14:ligatures w14:val="standardContextual"/>
              </w:rPr>
              <w:tab/>
            </w:r>
            <w:r w:rsidRPr="00945D14">
              <w:rPr>
                <w:rStyle w:val="Hiperhivatkozs"/>
                <w:noProof/>
              </w:rPr>
              <w:t>Adatbázis</w:t>
            </w:r>
            <w:r>
              <w:rPr>
                <w:noProof/>
                <w:webHidden/>
              </w:rPr>
              <w:tab/>
            </w:r>
            <w:r>
              <w:rPr>
                <w:noProof/>
                <w:webHidden/>
              </w:rPr>
              <w:fldChar w:fldCharType="begin"/>
            </w:r>
            <w:r>
              <w:rPr>
                <w:noProof/>
                <w:webHidden/>
              </w:rPr>
              <w:instrText xml:space="preserve"> PAGEREF _Toc197366492 \h </w:instrText>
            </w:r>
          </w:ins>
          <w:r>
            <w:rPr>
              <w:noProof/>
              <w:webHidden/>
            </w:rPr>
          </w:r>
          <w:r>
            <w:rPr>
              <w:noProof/>
              <w:webHidden/>
            </w:rPr>
            <w:fldChar w:fldCharType="separate"/>
          </w:r>
          <w:ins w:id="235" w:author="Péter Selyem" w:date="2025-05-05T19:40:00Z" w16du:dateUtc="2025-05-05T17:40:00Z">
            <w:r>
              <w:rPr>
                <w:noProof/>
                <w:webHidden/>
              </w:rPr>
              <w:t>21</w:t>
            </w:r>
            <w:r>
              <w:rPr>
                <w:noProof/>
                <w:webHidden/>
              </w:rPr>
              <w:fldChar w:fldCharType="end"/>
            </w:r>
            <w:r w:rsidRPr="00945D14">
              <w:rPr>
                <w:rStyle w:val="Hiperhivatkozs"/>
                <w:noProof/>
              </w:rPr>
              <w:fldChar w:fldCharType="end"/>
            </w:r>
          </w:ins>
        </w:p>
        <w:p w14:paraId="2176D1AF" w14:textId="713C415C" w:rsidR="00C30D98" w:rsidRDefault="00C30D98">
          <w:pPr>
            <w:pStyle w:val="TJ1"/>
            <w:rPr>
              <w:ins w:id="236" w:author="Péter Selyem" w:date="2025-05-05T19:40:00Z" w16du:dateUtc="2025-05-05T17:40:00Z"/>
              <w:rFonts w:asciiTheme="minorHAnsi" w:eastAsiaTheme="minorEastAsia" w:hAnsiTheme="minorHAnsi" w:cstheme="minorBidi"/>
              <w:b w:val="0"/>
              <w:bCs w:val="0"/>
              <w:noProof/>
              <w:kern w:val="2"/>
              <w:szCs w:val="24"/>
              <w:lang w:eastAsia="hu-HU"/>
              <w14:ligatures w14:val="standardContextual"/>
            </w:rPr>
          </w:pPr>
          <w:ins w:id="237" w:author="Péter Selyem" w:date="2025-05-05T19:40:00Z" w16du:dateUtc="2025-05-05T17:40:00Z">
            <w:r w:rsidRPr="00945D14">
              <w:rPr>
                <w:rStyle w:val="Hiperhivatkozs"/>
                <w:noProof/>
              </w:rPr>
              <w:fldChar w:fldCharType="begin"/>
            </w:r>
            <w:r w:rsidRPr="00945D14">
              <w:rPr>
                <w:rStyle w:val="Hiperhivatkozs"/>
                <w:noProof/>
              </w:rPr>
              <w:instrText xml:space="preserve"> </w:instrText>
            </w:r>
            <w:r>
              <w:rPr>
                <w:noProof/>
              </w:rPr>
              <w:instrText>HYPERLINK \l "_Toc197366494"</w:instrText>
            </w:r>
            <w:r w:rsidRPr="00945D14">
              <w:rPr>
                <w:rStyle w:val="Hiperhivatkozs"/>
                <w:noProof/>
              </w:rPr>
              <w:instrText xml:space="preserve"> </w:instrText>
            </w:r>
            <w:r w:rsidRPr="00945D14">
              <w:rPr>
                <w:rStyle w:val="Hiperhivatkozs"/>
                <w:noProof/>
              </w:rPr>
            </w:r>
            <w:r w:rsidRPr="00945D14">
              <w:rPr>
                <w:rStyle w:val="Hiperhivatkozs"/>
                <w:noProof/>
              </w:rPr>
              <w:fldChar w:fldCharType="separate"/>
            </w:r>
            <w:r w:rsidRPr="00945D14">
              <w:rPr>
                <w:rStyle w:val="Hiperhivatkozs"/>
                <w:rFonts w:ascii="Arial" w:hAnsi="Arial"/>
                <w:noProof/>
              </w:rPr>
              <w:t>5.</w:t>
            </w:r>
            <w:r>
              <w:rPr>
                <w:rFonts w:asciiTheme="minorHAnsi" w:eastAsiaTheme="minorEastAsia" w:hAnsiTheme="minorHAnsi" w:cstheme="minorBidi"/>
                <w:b w:val="0"/>
                <w:bCs w:val="0"/>
                <w:noProof/>
                <w:kern w:val="2"/>
                <w:szCs w:val="24"/>
                <w:lang w:eastAsia="hu-HU"/>
                <w14:ligatures w14:val="standardContextual"/>
              </w:rPr>
              <w:tab/>
            </w:r>
            <w:r w:rsidRPr="00945D14">
              <w:rPr>
                <w:rStyle w:val="Hiperhivatkozs"/>
                <w:noProof/>
              </w:rPr>
              <w:t>Megvalósítás</w:t>
            </w:r>
            <w:r>
              <w:rPr>
                <w:noProof/>
                <w:webHidden/>
              </w:rPr>
              <w:tab/>
            </w:r>
            <w:r>
              <w:rPr>
                <w:noProof/>
                <w:webHidden/>
              </w:rPr>
              <w:fldChar w:fldCharType="begin"/>
            </w:r>
            <w:r>
              <w:rPr>
                <w:noProof/>
                <w:webHidden/>
              </w:rPr>
              <w:instrText xml:space="preserve"> PAGEREF _Toc197366494 \h </w:instrText>
            </w:r>
          </w:ins>
          <w:r>
            <w:rPr>
              <w:noProof/>
              <w:webHidden/>
            </w:rPr>
          </w:r>
          <w:r>
            <w:rPr>
              <w:noProof/>
              <w:webHidden/>
            </w:rPr>
            <w:fldChar w:fldCharType="separate"/>
          </w:r>
          <w:ins w:id="238" w:author="Péter Selyem" w:date="2025-05-05T19:40:00Z" w16du:dateUtc="2025-05-05T17:40:00Z">
            <w:r>
              <w:rPr>
                <w:noProof/>
                <w:webHidden/>
              </w:rPr>
              <w:t>24</w:t>
            </w:r>
            <w:r>
              <w:rPr>
                <w:noProof/>
                <w:webHidden/>
              </w:rPr>
              <w:fldChar w:fldCharType="end"/>
            </w:r>
            <w:r w:rsidRPr="00945D14">
              <w:rPr>
                <w:rStyle w:val="Hiperhivatkozs"/>
                <w:noProof/>
              </w:rPr>
              <w:fldChar w:fldCharType="end"/>
            </w:r>
          </w:ins>
        </w:p>
        <w:p w14:paraId="6656D8ED" w14:textId="0CB23EB4" w:rsidR="00C30D98" w:rsidRDefault="00C30D98">
          <w:pPr>
            <w:pStyle w:val="TJ2"/>
            <w:rPr>
              <w:ins w:id="239" w:author="Péter Selyem" w:date="2025-05-05T19:40:00Z" w16du:dateUtc="2025-05-05T17:40:00Z"/>
              <w:rFonts w:asciiTheme="minorHAnsi" w:eastAsiaTheme="minorEastAsia" w:hAnsiTheme="minorHAnsi" w:cstheme="minorBidi"/>
              <w:noProof/>
              <w:kern w:val="2"/>
              <w:szCs w:val="24"/>
              <w:lang w:eastAsia="hu-HU"/>
              <w14:ligatures w14:val="standardContextual"/>
            </w:rPr>
          </w:pPr>
          <w:ins w:id="240" w:author="Péter Selyem" w:date="2025-05-05T19:40:00Z" w16du:dateUtc="2025-05-05T17:40:00Z">
            <w:r w:rsidRPr="00945D14">
              <w:rPr>
                <w:rStyle w:val="Hiperhivatkozs"/>
                <w:noProof/>
              </w:rPr>
              <w:fldChar w:fldCharType="begin"/>
            </w:r>
            <w:r w:rsidRPr="00945D14">
              <w:rPr>
                <w:rStyle w:val="Hiperhivatkozs"/>
                <w:noProof/>
              </w:rPr>
              <w:instrText xml:space="preserve"> </w:instrText>
            </w:r>
            <w:r>
              <w:rPr>
                <w:noProof/>
              </w:rPr>
              <w:instrText>HYPERLINK \l "_Toc197366495"</w:instrText>
            </w:r>
            <w:r w:rsidRPr="00945D14">
              <w:rPr>
                <w:rStyle w:val="Hiperhivatkozs"/>
                <w:noProof/>
              </w:rPr>
              <w:instrText xml:space="preserve"> </w:instrText>
            </w:r>
            <w:r w:rsidRPr="00945D14">
              <w:rPr>
                <w:rStyle w:val="Hiperhivatkozs"/>
                <w:noProof/>
              </w:rPr>
            </w:r>
            <w:r w:rsidRPr="00945D14">
              <w:rPr>
                <w:rStyle w:val="Hiperhivatkozs"/>
                <w:noProof/>
              </w:rPr>
              <w:fldChar w:fldCharType="separate"/>
            </w:r>
            <w:r w:rsidRPr="00945D14">
              <w:rPr>
                <w:rStyle w:val="Hiperhivatkozs"/>
                <w:noProof/>
                <w14:scene3d>
                  <w14:camera w14:prst="orthographicFront"/>
                  <w14:lightRig w14:rig="threePt" w14:dir="t">
                    <w14:rot w14:lat="0" w14:lon="0" w14:rev="0"/>
                  </w14:lightRig>
                </w14:scene3d>
              </w:rPr>
              <w:t>5.1.</w:t>
            </w:r>
            <w:r>
              <w:rPr>
                <w:rFonts w:asciiTheme="minorHAnsi" w:eastAsiaTheme="minorEastAsia" w:hAnsiTheme="minorHAnsi" w:cstheme="minorBidi"/>
                <w:noProof/>
                <w:kern w:val="2"/>
                <w:szCs w:val="24"/>
                <w:lang w:eastAsia="hu-HU"/>
                <w14:ligatures w14:val="standardContextual"/>
              </w:rPr>
              <w:tab/>
            </w:r>
            <w:r w:rsidRPr="00945D14">
              <w:rPr>
                <w:rStyle w:val="Hiperhivatkozs"/>
                <w:noProof/>
              </w:rPr>
              <w:t>Oldal Térkép</w:t>
            </w:r>
            <w:r>
              <w:rPr>
                <w:noProof/>
                <w:webHidden/>
              </w:rPr>
              <w:tab/>
            </w:r>
            <w:r>
              <w:rPr>
                <w:noProof/>
                <w:webHidden/>
              </w:rPr>
              <w:fldChar w:fldCharType="begin"/>
            </w:r>
            <w:r>
              <w:rPr>
                <w:noProof/>
                <w:webHidden/>
              </w:rPr>
              <w:instrText xml:space="preserve"> PAGEREF _Toc197366495 \h </w:instrText>
            </w:r>
          </w:ins>
          <w:r>
            <w:rPr>
              <w:noProof/>
              <w:webHidden/>
            </w:rPr>
          </w:r>
          <w:r>
            <w:rPr>
              <w:noProof/>
              <w:webHidden/>
            </w:rPr>
            <w:fldChar w:fldCharType="separate"/>
          </w:r>
          <w:ins w:id="241" w:author="Péter Selyem" w:date="2025-05-05T19:40:00Z" w16du:dateUtc="2025-05-05T17:40:00Z">
            <w:r>
              <w:rPr>
                <w:noProof/>
                <w:webHidden/>
              </w:rPr>
              <w:t>24</w:t>
            </w:r>
            <w:r>
              <w:rPr>
                <w:noProof/>
                <w:webHidden/>
              </w:rPr>
              <w:fldChar w:fldCharType="end"/>
            </w:r>
            <w:r w:rsidRPr="00945D14">
              <w:rPr>
                <w:rStyle w:val="Hiperhivatkozs"/>
                <w:noProof/>
              </w:rPr>
              <w:fldChar w:fldCharType="end"/>
            </w:r>
          </w:ins>
        </w:p>
        <w:p w14:paraId="2CCCD856" w14:textId="4DDF3DE0" w:rsidR="00C30D98" w:rsidRDefault="00C30D98">
          <w:pPr>
            <w:pStyle w:val="TJ2"/>
            <w:rPr>
              <w:ins w:id="242" w:author="Péter Selyem" w:date="2025-05-05T19:40:00Z" w16du:dateUtc="2025-05-05T17:40:00Z"/>
              <w:rFonts w:asciiTheme="minorHAnsi" w:eastAsiaTheme="minorEastAsia" w:hAnsiTheme="minorHAnsi" w:cstheme="minorBidi"/>
              <w:noProof/>
              <w:kern w:val="2"/>
              <w:szCs w:val="24"/>
              <w:lang w:eastAsia="hu-HU"/>
              <w14:ligatures w14:val="standardContextual"/>
            </w:rPr>
          </w:pPr>
          <w:ins w:id="243" w:author="Péter Selyem" w:date="2025-05-05T19:40:00Z" w16du:dateUtc="2025-05-05T17:40:00Z">
            <w:r w:rsidRPr="00945D14">
              <w:rPr>
                <w:rStyle w:val="Hiperhivatkozs"/>
                <w:noProof/>
              </w:rPr>
              <w:fldChar w:fldCharType="begin"/>
            </w:r>
            <w:r w:rsidRPr="00945D14">
              <w:rPr>
                <w:rStyle w:val="Hiperhivatkozs"/>
                <w:noProof/>
              </w:rPr>
              <w:instrText xml:space="preserve"> </w:instrText>
            </w:r>
            <w:r>
              <w:rPr>
                <w:noProof/>
              </w:rPr>
              <w:instrText>HYPERLINK \l "_Toc197366498"</w:instrText>
            </w:r>
            <w:r w:rsidRPr="00945D14">
              <w:rPr>
                <w:rStyle w:val="Hiperhivatkozs"/>
                <w:noProof/>
              </w:rPr>
              <w:instrText xml:space="preserve"> </w:instrText>
            </w:r>
            <w:r w:rsidRPr="00945D14">
              <w:rPr>
                <w:rStyle w:val="Hiperhivatkozs"/>
                <w:noProof/>
              </w:rPr>
            </w:r>
            <w:r w:rsidRPr="00945D14">
              <w:rPr>
                <w:rStyle w:val="Hiperhivatkozs"/>
                <w:noProof/>
              </w:rPr>
              <w:fldChar w:fldCharType="separate"/>
            </w:r>
            <w:r w:rsidRPr="00945D14">
              <w:rPr>
                <w:rStyle w:val="Hiperhivatkozs"/>
                <w:noProof/>
                <w14:scene3d>
                  <w14:camera w14:prst="orthographicFront"/>
                  <w14:lightRig w14:rig="threePt" w14:dir="t">
                    <w14:rot w14:lat="0" w14:lon="0" w14:rev="0"/>
                  </w14:lightRig>
                </w14:scene3d>
              </w:rPr>
              <w:t>5.2.</w:t>
            </w:r>
            <w:r>
              <w:rPr>
                <w:rFonts w:asciiTheme="minorHAnsi" w:eastAsiaTheme="minorEastAsia" w:hAnsiTheme="minorHAnsi" w:cstheme="minorBidi"/>
                <w:noProof/>
                <w:kern w:val="2"/>
                <w:szCs w:val="24"/>
                <w:lang w:eastAsia="hu-HU"/>
                <w14:ligatures w14:val="standardContextual"/>
              </w:rPr>
              <w:tab/>
            </w:r>
            <w:r w:rsidRPr="00945D14">
              <w:rPr>
                <w:rStyle w:val="Hiperhivatkozs"/>
                <w:noProof/>
              </w:rPr>
              <w:t>Főoldal</w:t>
            </w:r>
            <w:r>
              <w:rPr>
                <w:noProof/>
                <w:webHidden/>
              </w:rPr>
              <w:tab/>
            </w:r>
            <w:r>
              <w:rPr>
                <w:noProof/>
                <w:webHidden/>
              </w:rPr>
              <w:fldChar w:fldCharType="begin"/>
            </w:r>
            <w:r>
              <w:rPr>
                <w:noProof/>
                <w:webHidden/>
              </w:rPr>
              <w:instrText xml:space="preserve"> PAGEREF _Toc197366498 \h </w:instrText>
            </w:r>
          </w:ins>
          <w:r>
            <w:rPr>
              <w:noProof/>
              <w:webHidden/>
            </w:rPr>
          </w:r>
          <w:r>
            <w:rPr>
              <w:noProof/>
              <w:webHidden/>
            </w:rPr>
            <w:fldChar w:fldCharType="separate"/>
          </w:r>
          <w:ins w:id="244" w:author="Péter Selyem" w:date="2025-05-05T19:40:00Z" w16du:dateUtc="2025-05-05T17:40:00Z">
            <w:r>
              <w:rPr>
                <w:noProof/>
                <w:webHidden/>
              </w:rPr>
              <w:t>24</w:t>
            </w:r>
            <w:r>
              <w:rPr>
                <w:noProof/>
                <w:webHidden/>
              </w:rPr>
              <w:fldChar w:fldCharType="end"/>
            </w:r>
            <w:r w:rsidRPr="00945D14">
              <w:rPr>
                <w:rStyle w:val="Hiperhivatkozs"/>
                <w:noProof/>
              </w:rPr>
              <w:fldChar w:fldCharType="end"/>
            </w:r>
          </w:ins>
        </w:p>
        <w:p w14:paraId="499425B8" w14:textId="11C41F75" w:rsidR="00C30D98" w:rsidRDefault="00C30D98">
          <w:pPr>
            <w:pStyle w:val="TJ2"/>
            <w:rPr>
              <w:ins w:id="245" w:author="Péter Selyem" w:date="2025-05-05T19:40:00Z" w16du:dateUtc="2025-05-05T17:40:00Z"/>
              <w:rFonts w:asciiTheme="minorHAnsi" w:eastAsiaTheme="minorEastAsia" w:hAnsiTheme="minorHAnsi" w:cstheme="minorBidi"/>
              <w:noProof/>
              <w:kern w:val="2"/>
              <w:szCs w:val="24"/>
              <w:lang w:eastAsia="hu-HU"/>
              <w14:ligatures w14:val="standardContextual"/>
            </w:rPr>
          </w:pPr>
          <w:ins w:id="246" w:author="Péter Selyem" w:date="2025-05-05T19:40:00Z" w16du:dateUtc="2025-05-05T17:40:00Z">
            <w:r w:rsidRPr="00945D14">
              <w:rPr>
                <w:rStyle w:val="Hiperhivatkozs"/>
                <w:noProof/>
              </w:rPr>
              <w:fldChar w:fldCharType="begin"/>
            </w:r>
            <w:r w:rsidRPr="00945D14">
              <w:rPr>
                <w:rStyle w:val="Hiperhivatkozs"/>
                <w:noProof/>
              </w:rPr>
              <w:instrText xml:space="preserve"> </w:instrText>
            </w:r>
            <w:r>
              <w:rPr>
                <w:noProof/>
              </w:rPr>
              <w:instrText>HYPERLINK \l "_Toc197366499"</w:instrText>
            </w:r>
            <w:r w:rsidRPr="00945D14">
              <w:rPr>
                <w:rStyle w:val="Hiperhivatkozs"/>
                <w:noProof/>
              </w:rPr>
              <w:instrText xml:space="preserve"> </w:instrText>
            </w:r>
            <w:r w:rsidRPr="00945D14">
              <w:rPr>
                <w:rStyle w:val="Hiperhivatkozs"/>
                <w:noProof/>
              </w:rPr>
            </w:r>
            <w:r w:rsidRPr="00945D14">
              <w:rPr>
                <w:rStyle w:val="Hiperhivatkozs"/>
                <w:noProof/>
              </w:rPr>
              <w:fldChar w:fldCharType="separate"/>
            </w:r>
            <w:r w:rsidRPr="00945D14">
              <w:rPr>
                <w:rStyle w:val="Hiperhivatkozs"/>
                <w:noProof/>
                <w14:scene3d>
                  <w14:camera w14:prst="orthographicFront"/>
                  <w14:lightRig w14:rig="threePt" w14:dir="t">
                    <w14:rot w14:lat="0" w14:lon="0" w14:rev="0"/>
                  </w14:lightRig>
                </w14:scene3d>
              </w:rPr>
              <w:t>5.3.</w:t>
            </w:r>
            <w:r>
              <w:rPr>
                <w:rFonts w:asciiTheme="minorHAnsi" w:eastAsiaTheme="minorEastAsia" w:hAnsiTheme="minorHAnsi" w:cstheme="minorBidi"/>
                <w:noProof/>
                <w:kern w:val="2"/>
                <w:szCs w:val="24"/>
                <w:lang w:eastAsia="hu-HU"/>
                <w14:ligatures w14:val="standardContextual"/>
              </w:rPr>
              <w:tab/>
            </w:r>
            <w:r w:rsidRPr="00945D14">
              <w:rPr>
                <w:rStyle w:val="Hiperhivatkozs"/>
                <w:noProof/>
              </w:rPr>
              <w:t>Jegyek oldal</w:t>
            </w:r>
            <w:r>
              <w:rPr>
                <w:noProof/>
                <w:webHidden/>
              </w:rPr>
              <w:tab/>
            </w:r>
            <w:r>
              <w:rPr>
                <w:noProof/>
                <w:webHidden/>
              </w:rPr>
              <w:fldChar w:fldCharType="begin"/>
            </w:r>
            <w:r>
              <w:rPr>
                <w:noProof/>
                <w:webHidden/>
              </w:rPr>
              <w:instrText xml:space="preserve"> PAGEREF _Toc197366499 \h </w:instrText>
            </w:r>
          </w:ins>
          <w:r>
            <w:rPr>
              <w:noProof/>
              <w:webHidden/>
            </w:rPr>
          </w:r>
          <w:r>
            <w:rPr>
              <w:noProof/>
              <w:webHidden/>
            </w:rPr>
            <w:fldChar w:fldCharType="separate"/>
          </w:r>
          <w:ins w:id="247" w:author="Péter Selyem" w:date="2025-05-05T19:40:00Z" w16du:dateUtc="2025-05-05T17:40:00Z">
            <w:r>
              <w:rPr>
                <w:noProof/>
                <w:webHidden/>
              </w:rPr>
              <w:t>28</w:t>
            </w:r>
            <w:r>
              <w:rPr>
                <w:noProof/>
                <w:webHidden/>
              </w:rPr>
              <w:fldChar w:fldCharType="end"/>
            </w:r>
            <w:r w:rsidRPr="00945D14">
              <w:rPr>
                <w:rStyle w:val="Hiperhivatkozs"/>
                <w:noProof/>
              </w:rPr>
              <w:fldChar w:fldCharType="end"/>
            </w:r>
          </w:ins>
        </w:p>
        <w:p w14:paraId="5377F2D0" w14:textId="2A20A3DC" w:rsidR="00C30D98" w:rsidRDefault="00C30D98">
          <w:pPr>
            <w:pStyle w:val="TJ2"/>
            <w:rPr>
              <w:ins w:id="248" w:author="Péter Selyem" w:date="2025-05-05T19:40:00Z" w16du:dateUtc="2025-05-05T17:40:00Z"/>
              <w:rFonts w:asciiTheme="minorHAnsi" w:eastAsiaTheme="minorEastAsia" w:hAnsiTheme="minorHAnsi" w:cstheme="minorBidi"/>
              <w:noProof/>
              <w:kern w:val="2"/>
              <w:szCs w:val="24"/>
              <w:lang w:eastAsia="hu-HU"/>
              <w14:ligatures w14:val="standardContextual"/>
            </w:rPr>
          </w:pPr>
          <w:ins w:id="249" w:author="Péter Selyem" w:date="2025-05-05T19:40:00Z" w16du:dateUtc="2025-05-05T17:40:00Z">
            <w:r w:rsidRPr="00945D14">
              <w:rPr>
                <w:rStyle w:val="Hiperhivatkozs"/>
                <w:noProof/>
              </w:rPr>
              <w:fldChar w:fldCharType="begin"/>
            </w:r>
            <w:r w:rsidRPr="00945D14">
              <w:rPr>
                <w:rStyle w:val="Hiperhivatkozs"/>
                <w:noProof/>
              </w:rPr>
              <w:instrText xml:space="preserve"> </w:instrText>
            </w:r>
            <w:r>
              <w:rPr>
                <w:noProof/>
              </w:rPr>
              <w:instrText>HYPERLINK \l "_Toc197366500"</w:instrText>
            </w:r>
            <w:r w:rsidRPr="00945D14">
              <w:rPr>
                <w:rStyle w:val="Hiperhivatkozs"/>
                <w:noProof/>
              </w:rPr>
              <w:instrText xml:space="preserve"> </w:instrText>
            </w:r>
            <w:r w:rsidRPr="00945D14">
              <w:rPr>
                <w:rStyle w:val="Hiperhivatkozs"/>
                <w:noProof/>
              </w:rPr>
            </w:r>
            <w:r w:rsidRPr="00945D14">
              <w:rPr>
                <w:rStyle w:val="Hiperhivatkozs"/>
                <w:noProof/>
              </w:rPr>
              <w:fldChar w:fldCharType="separate"/>
            </w:r>
            <w:r w:rsidRPr="00945D14">
              <w:rPr>
                <w:rStyle w:val="Hiperhivatkozs"/>
                <w:noProof/>
                <w14:scene3d>
                  <w14:camera w14:prst="orthographicFront"/>
                  <w14:lightRig w14:rig="threePt" w14:dir="t">
                    <w14:rot w14:lat="0" w14:lon="0" w14:rev="0"/>
                  </w14:lightRig>
                </w14:scene3d>
              </w:rPr>
              <w:t>5.4.</w:t>
            </w:r>
            <w:r>
              <w:rPr>
                <w:rFonts w:asciiTheme="minorHAnsi" w:eastAsiaTheme="minorEastAsia" w:hAnsiTheme="minorHAnsi" w:cstheme="minorBidi"/>
                <w:noProof/>
                <w:kern w:val="2"/>
                <w:szCs w:val="24"/>
                <w:lang w:eastAsia="hu-HU"/>
                <w14:ligatures w14:val="standardContextual"/>
              </w:rPr>
              <w:tab/>
            </w:r>
            <w:r w:rsidRPr="00945D14">
              <w:rPr>
                <w:rStyle w:val="Hiperhivatkozs"/>
                <w:noProof/>
              </w:rPr>
              <w:t>Edzések oldal</w:t>
            </w:r>
            <w:r>
              <w:rPr>
                <w:noProof/>
                <w:webHidden/>
              </w:rPr>
              <w:tab/>
            </w:r>
            <w:r>
              <w:rPr>
                <w:noProof/>
                <w:webHidden/>
              </w:rPr>
              <w:fldChar w:fldCharType="begin"/>
            </w:r>
            <w:r>
              <w:rPr>
                <w:noProof/>
                <w:webHidden/>
              </w:rPr>
              <w:instrText xml:space="preserve"> PAGEREF _Toc197366500 \h </w:instrText>
            </w:r>
          </w:ins>
          <w:r>
            <w:rPr>
              <w:noProof/>
              <w:webHidden/>
            </w:rPr>
          </w:r>
          <w:r>
            <w:rPr>
              <w:noProof/>
              <w:webHidden/>
            </w:rPr>
            <w:fldChar w:fldCharType="separate"/>
          </w:r>
          <w:ins w:id="250" w:author="Péter Selyem" w:date="2025-05-05T19:40:00Z" w16du:dateUtc="2025-05-05T17:40:00Z">
            <w:r>
              <w:rPr>
                <w:noProof/>
                <w:webHidden/>
              </w:rPr>
              <w:t>29</w:t>
            </w:r>
            <w:r>
              <w:rPr>
                <w:noProof/>
                <w:webHidden/>
              </w:rPr>
              <w:fldChar w:fldCharType="end"/>
            </w:r>
            <w:r w:rsidRPr="00945D14">
              <w:rPr>
                <w:rStyle w:val="Hiperhivatkozs"/>
                <w:noProof/>
              </w:rPr>
              <w:fldChar w:fldCharType="end"/>
            </w:r>
          </w:ins>
        </w:p>
        <w:p w14:paraId="3BAAEFC7" w14:textId="6376E876" w:rsidR="00C30D98" w:rsidRDefault="00C30D98">
          <w:pPr>
            <w:pStyle w:val="TJ2"/>
            <w:rPr>
              <w:ins w:id="251" w:author="Péter Selyem" w:date="2025-05-05T19:40:00Z" w16du:dateUtc="2025-05-05T17:40:00Z"/>
              <w:rFonts w:asciiTheme="minorHAnsi" w:eastAsiaTheme="minorEastAsia" w:hAnsiTheme="minorHAnsi" w:cstheme="minorBidi"/>
              <w:noProof/>
              <w:kern w:val="2"/>
              <w:szCs w:val="24"/>
              <w:lang w:eastAsia="hu-HU"/>
              <w14:ligatures w14:val="standardContextual"/>
            </w:rPr>
          </w:pPr>
          <w:ins w:id="252" w:author="Péter Selyem" w:date="2025-05-05T19:40:00Z" w16du:dateUtc="2025-05-05T17:40:00Z">
            <w:r w:rsidRPr="00945D14">
              <w:rPr>
                <w:rStyle w:val="Hiperhivatkozs"/>
                <w:noProof/>
              </w:rPr>
              <w:fldChar w:fldCharType="begin"/>
            </w:r>
            <w:r w:rsidRPr="00945D14">
              <w:rPr>
                <w:rStyle w:val="Hiperhivatkozs"/>
                <w:noProof/>
              </w:rPr>
              <w:instrText xml:space="preserve"> </w:instrText>
            </w:r>
            <w:r>
              <w:rPr>
                <w:noProof/>
              </w:rPr>
              <w:instrText>HYPERLINK \l "_Toc197366501"</w:instrText>
            </w:r>
            <w:r w:rsidRPr="00945D14">
              <w:rPr>
                <w:rStyle w:val="Hiperhivatkozs"/>
                <w:noProof/>
              </w:rPr>
              <w:instrText xml:space="preserve"> </w:instrText>
            </w:r>
            <w:r w:rsidRPr="00945D14">
              <w:rPr>
                <w:rStyle w:val="Hiperhivatkozs"/>
                <w:noProof/>
              </w:rPr>
            </w:r>
            <w:r w:rsidRPr="00945D14">
              <w:rPr>
                <w:rStyle w:val="Hiperhivatkozs"/>
                <w:noProof/>
              </w:rPr>
              <w:fldChar w:fldCharType="separate"/>
            </w:r>
            <w:r w:rsidRPr="00945D14">
              <w:rPr>
                <w:rStyle w:val="Hiperhivatkozs"/>
                <w:noProof/>
                <w14:scene3d>
                  <w14:camera w14:prst="orthographicFront"/>
                  <w14:lightRig w14:rig="threePt" w14:dir="t">
                    <w14:rot w14:lat="0" w14:lon="0" w14:rev="0"/>
                  </w14:lightRig>
                </w14:scene3d>
              </w:rPr>
              <w:t>5.5.</w:t>
            </w:r>
            <w:r>
              <w:rPr>
                <w:rFonts w:asciiTheme="minorHAnsi" w:eastAsiaTheme="minorEastAsia" w:hAnsiTheme="minorHAnsi" w:cstheme="minorBidi"/>
                <w:noProof/>
                <w:kern w:val="2"/>
                <w:szCs w:val="24"/>
                <w:lang w:eastAsia="hu-HU"/>
                <w14:ligatures w14:val="standardContextual"/>
              </w:rPr>
              <w:tab/>
            </w:r>
            <w:r w:rsidRPr="00945D14">
              <w:rPr>
                <w:rStyle w:val="Hiperhivatkozs"/>
                <w:noProof/>
              </w:rPr>
              <w:t>Edzők oldal</w:t>
            </w:r>
            <w:r>
              <w:rPr>
                <w:noProof/>
                <w:webHidden/>
              </w:rPr>
              <w:tab/>
            </w:r>
            <w:r>
              <w:rPr>
                <w:noProof/>
                <w:webHidden/>
              </w:rPr>
              <w:fldChar w:fldCharType="begin"/>
            </w:r>
            <w:r>
              <w:rPr>
                <w:noProof/>
                <w:webHidden/>
              </w:rPr>
              <w:instrText xml:space="preserve"> PAGEREF _Toc197366501 \h </w:instrText>
            </w:r>
          </w:ins>
          <w:r>
            <w:rPr>
              <w:noProof/>
              <w:webHidden/>
            </w:rPr>
          </w:r>
          <w:r>
            <w:rPr>
              <w:noProof/>
              <w:webHidden/>
            </w:rPr>
            <w:fldChar w:fldCharType="separate"/>
          </w:r>
          <w:ins w:id="253" w:author="Péter Selyem" w:date="2025-05-05T19:40:00Z" w16du:dateUtc="2025-05-05T17:40:00Z">
            <w:r>
              <w:rPr>
                <w:noProof/>
                <w:webHidden/>
              </w:rPr>
              <w:t>29</w:t>
            </w:r>
            <w:r>
              <w:rPr>
                <w:noProof/>
                <w:webHidden/>
              </w:rPr>
              <w:fldChar w:fldCharType="end"/>
            </w:r>
            <w:r w:rsidRPr="00945D14">
              <w:rPr>
                <w:rStyle w:val="Hiperhivatkozs"/>
                <w:noProof/>
              </w:rPr>
              <w:fldChar w:fldCharType="end"/>
            </w:r>
          </w:ins>
        </w:p>
        <w:p w14:paraId="27BD7372" w14:textId="142C4862" w:rsidR="00C30D98" w:rsidRDefault="00C30D98">
          <w:pPr>
            <w:pStyle w:val="TJ2"/>
            <w:rPr>
              <w:ins w:id="254" w:author="Péter Selyem" w:date="2025-05-05T19:40:00Z" w16du:dateUtc="2025-05-05T17:40:00Z"/>
              <w:rFonts w:asciiTheme="minorHAnsi" w:eastAsiaTheme="minorEastAsia" w:hAnsiTheme="minorHAnsi" w:cstheme="minorBidi"/>
              <w:noProof/>
              <w:kern w:val="2"/>
              <w:szCs w:val="24"/>
              <w:lang w:eastAsia="hu-HU"/>
              <w14:ligatures w14:val="standardContextual"/>
            </w:rPr>
          </w:pPr>
          <w:ins w:id="255" w:author="Péter Selyem" w:date="2025-05-05T19:40:00Z" w16du:dateUtc="2025-05-05T17:40:00Z">
            <w:r w:rsidRPr="00945D14">
              <w:rPr>
                <w:rStyle w:val="Hiperhivatkozs"/>
                <w:noProof/>
              </w:rPr>
              <w:fldChar w:fldCharType="begin"/>
            </w:r>
            <w:r w:rsidRPr="00945D14">
              <w:rPr>
                <w:rStyle w:val="Hiperhivatkozs"/>
                <w:noProof/>
              </w:rPr>
              <w:instrText xml:space="preserve"> </w:instrText>
            </w:r>
            <w:r>
              <w:rPr>
                <w:noProof/>
              </w:rPr>
              <w:instrText>HYPERLINK \l "_Toc197366502"</w:instrText>
            </w:r>
            <w:r w:rsidRPr="00945D14">
              <w:rPr>
                <w:rStyle w:val="Hiperhivatkozs"/>
                <w:noProof/>
              </w:rPr>
              <w:instrText xml:space="preserve"> </w:instrText>
            </w:r>
            <w:r w:rsidRPr="00945D14">
              <w:rPr>
                <w:rStyle w:val="Hiperhivatkozs"/>
                <w:noProof/>
              </w:rPr>
            </w:r>
            <w:r w:rsidRPr="00945D14">
              <w:rPr>
                <w:rStyle w:val="Hiperhivatkozs"/>
                <w:noProof/>
              </w:rPr>
              <w:fldChar w:fldCharType="separate"/>
            </w:r>
            <w:r>
              <w:rPr>
                <w:rFonts w:asciiTheme="minorHAnsi" w:eastAsiaTheme="minorEastAsia" w:hAnsiTheme="minorHAnsi" w:cstheme="minorBidi"/>
                <w:noProof/>
                <w:kern w:val="2"/>
                <w:szCs w:val="24"/>
                <w:lang w:eastAsia="hu-HU"/>
                <w14:ligatures w14:val="standardContextual"/>
              </w:rPr>
              <w:tab/>
            </w:r>
            <w:r w:rsidRPr="00945D14">
              <w:rPr>
                <w:rStyle w:val="Hiperhivatkozs"/>
                <w:noProof/>
              </w:rPr>
              <w:t>Rólunk oldal</w:t>
            </w:r>
            <w:r>
              <w:rPr>
                <w:noProof/>
                <w:webHidden/>
              </w:rPr>
              <w:tab/>
            </w:r>
            <w:r>
              <w:rPr>
                <w:noProof/>
                <w:webHidden/>
              </w:rPr>
              <w:fldChar w:fldCharType="begin"/>
            </w:r>
            <w:r>
              <w:rPr>
                <w:noProof/>
                <w:webHidden/>
              </w:rPr>
              <w:instrText xml:space="preserve"> PAGEREF _Toc197366502 \h </w:instrText>
            </w:r>
          </w:ins>
          <w:r>
            <w:rPr>
              <w:noProof/>
              <w:webHidden/>
            </w:rPr>
          </w:r>
          <w:r>
            <w:rPr>
              <w:noProof/>
              <w:webHidden/>
            </w:rPr>
            <w:fldChar w:fldCharType="separate"/>
          </w:r>
          <w:ins w:id="256" w:author="Péter Selyem" w:date="2025-05-05T19:40:00Z" w16du:dateUtc="2025-05-05T17:40:00Z">
            <w:r>
              <w:rPr>
                <w:noProof/>
                <w:webHidden/>
              </w:rPr>
              <w:t>30</w:t>
            </w:r>
            <w:r>
              <w:rPr>
                <w:noProof/>
                <w:webHidden/>
              </w:rPr>
              <w:fldChar w:fldCharType="end"/>
            </w:r>
            <w:r w:rsidRPr="00945D14">
              <w:rPr>
                <w:rStyle w:val="Hiperhivatkozs"/>
                <w:noProof/>
              </w:rPr>
              <w:fldChar w:fldCharType="end"/>
            </w:r>
          </w:ins>
        </w:p>
        <w:p w14:paraId="2A02A133" w14:textId="0AF9DE4F" w:rsidR="00C30D98" w:rsidRDefault="00C30D98">
          <w:pPr>
            <w:pStyle w:val="TJ2"/>
            <w:rPr>
              <w:ins w:id="257" w:author="Péter Selyem" w:date="2025-05-05T19:40:00Z" w16du:dateUtc="2025-05-05T17:40:00Z"/>
              <w:rFonts w:asciiTheme="minorHAnsi" w:eastAsiaTheme="minorEastAsia" w:hAnsiTheme="minorHAnsi" w:cstheme="minorBidi"/>
              <w:noProof/>
              <w:kern w:val="2"/>
              <w:szCs w:val="24"/>
              <w:lang w:eastAsia="hu-HU"/>
              <w14:ligatures w14:val="standardContextual"/>
            </w:rPr>
          </w:pPr>
          <w:ins w:id="258" w:author="Péter Selyem" w:date="2025-05-05T19:40:00Z" w16du:dateUtc="2025-05-05T17:40:00Z">
            <w:r w:rsidRPr="00945D14">
              <w:rPr>
                <w:rStyle w:val="Hiperhivatkozs"/>
                <w:noProof/>
              </w:rPr>
              <w:lastRenderedPageBreak/>
              <w:fldChar w:fldCharType="begin"/>
            </w:r>
            <w:r w:rsidRPr="00945D14">
              <w:rPr>
                <w:rStyle w:val="Hiperhivatkozs"/>
                <w:noProof/>
              </w:rPr>
              <w:instrText xml:space="preserve"> </w:instrText>
            </w:r>
            <w:r>
              <w:rPr>
                <w:noProof/>
              </w:rPr>
              <w:instrText>HYPERLINK \l "_Toc197366511"</w:instrText>
            </w:r>
            <w:r w:rsidRPr="00945D14">
              <w:rPr>
                <w:rStyle w:val="Hiperhivatkozs"/>
                <w:noProof/>
              </w:rPr>
              <w:instrText xml:space="preserve"> </w:instrText>
            </w:r>
            <w:r w:rsidRPr="00945D14">
              <w:rPr>
                <w:rStyle w:val="Hiperhivatkozs"/>
                <w:noProof/>
              </w:rPr>
            </w:r>
            <w:r w:rsidRPr="00945D14">
              <w:rPr>
                <w:rStyle w:val="Hiperhivatkozs"/>
                <w:noProof/>
              </w:rPr>
              <w:fldChar w:fldCharType="separate"/>
            </w:r>
            <w:r w:rsidRPr="00945D14">
              <w:rPr>
                <w:rStyle w:val="Hiperhivatkozs"/>
                <w:noProof/>
                <w14:scene3d>
                  <w14:camera w14:prst="orthographicFront"/>
                  <w14:lightRig w14:rig="threePt" w14:dir="t">
                    <w14:rot w14:lat="0" w14:lon="0" w14:rev="0"/>
                  </w14:lightRig>
                </w14:scene3d>
              </w:rPr>
              <w:t>5.6.</w:t>
            </w:r>
            <w:r>
              <w:rPr>
                <w:noProof/>
                <w:webHidden/>
              </w:rPr>
              <w:tab/>
            </w:r>
            <w:r>
              <w:rPr>
                <w:noProof/>
                <w:webHidden/>
              </w:rPr>
              <w:fldChar w:fldCharType="begin"/>
            </w:r>
            <w:r>
              <w:rPr>
                <w:noProof/>
                <w:webHidden/>
              </w:rPr>
              <w:instrText xml:space="preserve"> PAGEREF _Toc197366511 \h </w:instrText>
            </w:r>
          </w:ins>
          <w:r>
            <w:rPr>
              <w:noProof/>
              <w:webHidden/>
            </w:rPr>
          </w:r>
          <w:r>
            <w:rPr>
              <w:noProof/>
              <w:webHidden/>
            </w:rPr>
            <w:fldChar w:fldCharType="separate"/>
          </w:r>
          <w:ins w:id="259" w:author="Péter Selyem" w:date="2025-05-05T19:40:00Z" w16du:dateUtc="2025-05-05T17:40:00Z">
            <w:r>
              <w:rPr>
                <w:noProof/>
                <w:webHidden/>
              </w:rPr>
              <w:t>30</w:t>
            </w:r>
            <w:r>
              <w:rPr>
                <w:noProof/>
                <w:webHidden/>
              </w:rPr>
              <w:fldChar w:fldCharType="end"/>
            </w:r>
            <w:r w:rsidRPr="00945D14">
              <w:rPr>
                <w:rStyle w:val="Hiperhivatkozs"/>
                <w:noProof/>
              </w:rPr>
              <w:fldChar w:fldCharType="end"/>
            </w:r>
          </w:ins>
        </w:p>
        <w:p w14:paraId="41EEF1A0" w14:textId="4672AE2C" w:rsidR="00C30D98" w:rsidRDefault="00C30D98">
          <w:pPr>
            <w:pStyle w:val="TJ2"/>
            <w:rPr>
              <w:ins w:id="260" w:author="Péter Selyem" w:date="2025-05-05T19:40:00Z" w16du:dateUtc="2025-05-05T17:40:00Z"/>
              <w:rFonts w:asciiTheme="minorHAnsi" w:eastAsiaTheme="minorEastAsia" w:hAnsiTheme="minorHAnsi" w:cstheme="minorBidi"/>
              <w:noProof/>
              <w:kern w:val="2"/>
              <w:szCs w:val="24"/>
              <w:lang w:eastAsia="hu-HU"/>
              <w14:ligatures w14:val="standardContextual"/>
            </w:rPr>
          </w:pPr>
          <w:ins w:id="261" w:author="Péter Selyem" w:date="2025-05-05T19:40:00Z" w16du:dateUtc="2025-05-05T17:40:00Z">
            <w:r w:rsidRPr="00945D14">
              <w:rPr>
                <w:rStyle w:val="Hiperhivatkozs"/>
                <w:noProof/>
              </w:rPr>
              <w:fldChar w:fldCharType="begin"/>
            </w:r>
            <w:r w:rsidRPr="00945D14">
              <w:rPr>
                <w:rStyle w:val="Hiperhivatkozs"/>
                <w:noProof/>
              </w:rPr>
              <w:instrText xml:space="preserve"> </w:instrText>
            </w:r>
            <w:r>
              <w:rPr>
                <w:noProof/>
              </w:rPr>
              <w:instrText>HYPERLINK \l "_Toc197366512"</w:instrText>
            </w:r>
            <w:r w:rsidRPr="00945D14">
              <w:rPr>
                <w:rStyle w:val="Hiperhivatkozs"/>
                <w:noProof/>
              </w:rPr>
              <w:instrText xml:space="preserve"> </w:instrText>
            </w:r>
            <w:r w:rsidRPr="00945D14">
              <w:rPr>
                <w:rStyle w:val="Hiperhivatkozs"/>
                <w:noProof/>
              </w:rPr>
            </w:r>
            <w:r w:rsidRPr="00945D14">
              <w:rPr>
                <w:rStyle w:val="Hiperhivatkozs"/>
                <w:noProof/>
              </w:rPr>
              <w:fldChar w:fldCharType="separate"/>
            </w:r>
            <w:r>
              <w:rPr>
                <w:rFonts w:asciiTheme="minorHAnsi" w:eastAsiaTheme="minorEastAsia" w:hAnsiTheme="minorHAnsi" w:cstheme="minorBidi"/>
                <w:noProof/>
                <w:kern w:val="2"/>
                <w:szCs w:val="24"/>
                <w:lang w:eastAsia="hu-HU"/>
                <w14:ligatures w14:val="standardContextual"/>
              </w:rPr>
              <w:tab/>
            </w:r>
            <w:r w:rsidRPr="00945D14">
              <w:rPr>
                <w:rStyle w:val="Hiperhivatkozs"/>
                <w:noProof/>
              </w:rPr>
              <w:t>Profil</w:t>
            </w:r>
            <w:r>
              <w:rPr>
                <w:noProof/>
                <w:webHidden/>
              </w:rPr>
              <w:tab/>
            </w:r>
            <w:r>
              <w:rPr>
                <w:noProof/>
                <w:webHidden/>
              </w:rPr>
              <w:fldChar w:fldCharType="begin"/>
            </w:r>
            <w:r>
              <w:rPr>
                <w:noProof/>
                <w:webHidden/>
              </w:rPr>
              <w:instrText xml:space="preserve"> PAGEREF _Toc197366512 \h </w:instrText>
            </w:r>
          </w:ins>
          <w:r>
            <w:rPr>
              <w:noProof/>
              <w:webHidden/>
            </w:rPr>
          </w:r>
          <w:r>
            <w:rPr>
              <w:noProof/>
              <w:webHidden/>
            </w:rPr>
            <w:fldChar w:fldCharType="separate"/>
          </w:r>
          <w:ins w:id="262" w:author="Péter Selyem" w:date="2025-05-05T19:40:00Z" w16du:dateUtc="2025-05-05T17:40:00Z">
            <w:r>
              <w:rPr>
                <w:noProof/>
                <w:webHidden/>
              </w:rPr>
              <w:t>31</w:t>
            </w:r>
            <w:r>
              <w:rPr>
                <w:noProof/>
                <w:webHidden/>
              </w:rPr>
              <w:fldChar w:fldCharType="end"/>
            </w:r>
            <w:r w:rsidRPr="00945D14">
              <w:rPr>
                <w:rStyle w:val="Hiperhivatkozs"/>
                <w:noProof/>
              </w:rPr>
              <w:fldChar w:fldCharType="end"/>
            </w:r>
          </w:ins>
        </w:p>
        <w:p w14:paraId="06B867A3" w14:textId="0C282C57" w:rsidR="00C30D98" w:rsidRDefault="00C30D98">
          <w:pPr>
            <w:pStyle w:val="TJ2"/>
            <w:rPr>
              <w:ins w:id="263" w:author="Péter Selyem" w:date="2025-05-05T19:40:00Z" w16du:dateUtc="2025-05-05T17:40:00Z"/>
              <w:rFonts w:asciiTheme="minorHAnsi" w:eastAsiaTheme="minorEastAsia" w:hAnsiTheme="minorHAnsi" w:cstheme="minorBidi"/>
              <w:noProof/>
              <w:kern w:val="2"/>
              <w:szCs w:val="24"/>
              <w:lang w:eastAsia="hu-HU"/>
              <w14:ligatures w14:val="standardContextual"/>
            </w:rPr>
          </w:pPr>
          <w:ins w:id="264" w:author="Péter Selyem" w:date="2025-05-05T19:40:00Z" w16du:dateUtc="2025-05-05T17:40:00Z">
            <w:r w:rsidRPr="00945D14">
              <w:rPr>
                <w:rStyle w:val="Hiperhivatkozs"/>
                <w:noProof/>
              </w:rPr>
              <w:fldChar w:fldCharType="begin"/>
            </w:r>
            <w:r w:rsidRPr="00945D14">
              <w:rPr>
                <w:rStyle w:val="Hiperhivatkozs"/>
                <w:noProof/>
              </w:rPr>
              <w:instrText xml:space="preserve"> </w:instrText>
            </w:r>
            <w:r>
              <w:rPr>
                <w:noProof/>
              </w:rPr>
              <w:instrText>HYPERLINK \l "_Toc197366513"</w:instrText>
            </w:r>
            <w:r w:rsidRPr="00945D14">
              <w:rPr>
                <w:rStyle w:val="Hiperhivatkozs"/>
                <w:noProof/>
              </w:rPr>
              <w:instrText xml:space="preserve"> </w:instrText>
            </w:r>
            <w:r w:rsidRPr="00945D14">
              <w:rPr>
                <w:rStyle w:val="Hiperhivatkozs"/>
                <w:noProof/>
              </w:rPr>
            </w:r>
            <w:r w:rsidRPr="00945D14">
              <w:rPr>
                <w:rStyle w:val="Hiperhivatkozs"/>
                <w:noProof/>
              </w:rPr>
              <w:fldChar w:fldCharType="separate"/>
            </w:r>
            <w:r w:rsidRPr="00945D14">
              <w:rPr>
                <w:rStyle w:val="Hiperhivatkozs"/>
                <w:noProof/>
                <w14:scene3d>
                  <w14:camera w14:prst="orthographicFront"/>
                  <w14:lightRig w14:rig="threePt" w14:dir="t">
                    <w14:rot w14:lat="0" w14:lon="0" w14:rev="0"/>
                  </w14:lightRig>
                </w14:scene3d>
              </w:rPr>
              <w:t>5.7.</w:t>
            </w:r>
            <w:r>
              <w:rPr>
                <w:noProof/>
                <w:webHidden/>
              </w:rPr>
              <w:tab/>
            </w:r>
            <w:r>
              <w:rPr>
                <w:noProof/>
                <w:webHidden/>
              </w:rPr>
              <w:fldChar w:fldCharType="begin"/>
            </w:r>
            <w:r>
              <w:rPr>
                <w:noProof/>
                <w:webHidden/>
              </w:rPr>
              <w:instrText xml:space="preserve"> PAGEREF _Toc197366513 \h </w:instrText>
            </w:r>
          </w:ins>
          <w:r>
            <w:rPr>
              <w:noProof/>
              <w:webHidden/>
            </w:rPr>
          </w:r>
          <w:r>
            <w:rPr>
              <w:noProof/>
              <w:webHidden/>
            </w:rPr>
            <w:fldChar w:fldCharType="separate"/>
          </w:r>
          <w:ins w:id="265" w:author="Péter Selyem" w:date="2025-05-05T19:40:00Z" w16du:dateUtc="2025-05-05T17:40:00Z">
            <w:r>
              <w:rPr>
                <w:noProof/>
                <w:webHidden/>
              </w:rPr>
              <w:t>31</w:t>
            </w:r>
            <w:r>
              <w:rPr>
                <w:noProof/>
                <w:webHidden/>
              </w:rPr>
              <w:fldChar w:fldCharType="end"/>
            </w:r>
            <w:r w:rsidRPr="00945D14">
              <w:rPr>
                <w:rStyle w:val="Hiperhivatkozs"/>
                <w:noProof/>
              </w:rPr>
              <w:fldChar w:fldCharType="end"/>
            </w:r>
          </w:ins>
        </w:p>
        <w:p w14:paraId="6B6C89E4" w14:textId="1DC46D75" w:rsidR="00C30D98" w:rsidRDefault="00C30D98">
          <w:pPr>
            <w:pStyle w:val="TJ2"/>
            <w:rPr>
              <w:ins w:id="266" w:author="Péter Selyem" w:date="2025-05-05T19:40:00Z" w16du:dateUtc="2025-05-05T17:40:00Z"/>
              <w:rFonts w:asciiTheme="minorHAnsi" w:eastAsiaTheme="minorEastAsia" w:hAnsiTheme="minorHAnsi" w:cstheme="minorBidi"/>
              <w:noProof/>
              <w:kern w:val="2"/>
              <w:szCs w:val="24"/>
              <w:lang w:eastAsia="hu-HU"/>
              <w14:ligatures w14:val="standardContextual"/>
            </w:rPr>
          </w:pPr>
          <w:ins w:id="267" w:author="Péter Selyem" w:date="2025-05-05T19:40:00Z" w16du:dateUtc="2025-05-05T17:40:00Z">
            <w:r w:rsidRPr="00945D14">
              <w:rPr>
                <w:rStyle w:val="Hiperhivatkozs"/>
                <w:noProof/>
              </w:rPr>
              <w:fldChar w:fldCharType="begin"/>
            </w:r>
            <w:r w:rsidRPr="00945D14">
              <w:rPr>
                <w:rStyle w:val="Hiperhivatkozs"/>
                <w:noProof/>
              </w:rPr>
              <w:instrText xml:space="preserve"> </w:instrText>
            </w:r>
            <w:r>
              <w:rPr>
                <w:noProof/>
              </w:rPr>
              <w:instrText>HYPERLINK \l "_Toc197366514"</w:instrText>
            </w:r>
            <w:r w:rsidRPr="00945D14">
              <w:rPr>
                <w:rStyle w:val="Hiperhivatkozs"/>
                <w:noProof/>
              </w:rPr>
              <w:instrText xml:space="preserve"> </w:instrText>
            </w:r>
            <w:r w:rsidRPr="00945D14">
              <w:rPr>
                <w:rStyle w:val="Hiperhivatkozs"/>
                <w:noProof/>
              </w:rPr>
            </w:r>
            <w:r w:rsidRPr="00945D14">
              <w:rPr>
                <w:rStyle w:val="Hiperhivatkozs"/>
                <w:noProof/>
              </w:rPr>
              <w:fldChar w:fldCharType="separate"/>
            </w:r>
            <w:r w:rsidRPr="00945D14">
              <w:rPr>
                <w:rStyle w:val="Hiperhivatkozs"/>
                <w:noProof/>
                <w14:scene3d>
                  <w14:camera w14:prst="orthographicFront"/>
                  <w14:lightRig w14:rig="threePt" w14:dir="t">
                    <w14:rot w14:lat="0" w14:lon="0" w14:rev="0"/>
                  </w14:lightRig>
                </w14:scene3d>
              </w:rPr>
              <w:t>5.8.</w:t>
            </w:r>
            <w:r>
              <w:rPr>
                <w:rFonts w:asciiTheme="minorHAnsi" w:eastAsiaTheme="minorEastAsia" w:hAnsiTheme="minorHAnsi" w:cstheme="minorBidi"/>
                <w:noProof/>
                <w:kern w:val="2"/>
                <w:szCs w:val="24"/>
                <w:lang w:eastAsia="hu-HU"/>
                <w14:ligatures w14:val="standardContextual"/>
              </w:rPr>
              <w:tab/>
            </w:r>
            <w:r w:rsidRPr="00945D14">
              <w:rPr>
                <w:rStyle w:val="Hiperhivatkozs"/>
                <w:noProof/>
              </w:rPr>
              <w:t>Admin oldal</w:t>
            </w:r>
            <w:r>
              <w:rPr>
                <w:noProof/>
                <w:webHidden/>
              </w:rPr>
              <w:tab/>
            </w:r>
            <w:r>
              <w:rPr>
                <w:noProof/>
                <w:webHidden/>
              </w:rPr>
              <w:fldChar w:fldCharType="begin"/>
            </w:r>
            <w:r>
              <w:rPr>
                <w:noProof/>
                <w:webHidden/>
              </w:rPr>
              <w:instrText xml:space="preserve"> PAGEREF _Toc197366514 \h </w:instrText>
            </w:r>
          </w:ins>
          <w:r>
            <w:rPr>
              <w:noProof/>
              <w:webHidden/>
            </w:rPr>
          </w:r>
          <w:r>
            <w:rPr>
              <w:noProof/>
              <w:webHidden/>
            </w:rPr>
            <w:fldChar w:fldCharType="separate"/>
          </w:r>
          <w:ins w:id="268" w:author="Péter Selyem" w:date="2025-05-05T19:40:00Z" w16du:dateUtc="2025-05-05T17:40:00Z">
            <w:r>
              <w:rPr>
                <w:noProof/>
                <w:webHidden/>
              </w:rPr>
              <w:t>35</w:t>
            </w:r>
            <w:r>
              <w:rPr>
                <w:noProof/>
                <w:webHidden/>
              </w:rPr>
              <w:fldChar w:fldCharType="end"/>
            </w:r>
            <w:r w:rsidRPr="00945D14">
              <w:rPr>
                <w:rStyle w:val="Hiperhivatkozs"/>
                <w:noProof/>
              </w:rPr>
              <w:fldChar w:fldCharType="end"/>
            </w:r>
          </w:ins>
        </w:p>
        <w:p w14:paraId="3DF2DA14" w14:textId="6F56653E" w:rsidR="00C30D98" w:rsidRDefault="00C30D98">
          <w:pPr>
            <w:pStyle w:val="TJ1"/>
            <w:rPr>
              <w:ins w:id="269" w:author="Péter Selyem" w:date="2025-05-05T19:40:00Z" w16du:dateUtc="2025-05-05T17:40:00Z"/>
              <w:rFonts w:asciiTheme="minorHAnsi" w:eastAsiaTheme="minorEastAsia" w:hAnsiTheme="minorHAnsi" w:cstheme="minorBidi"/>
              <w:b w:val="0"/>
              <w:bCs w:val="0"/>
              <w:noProof/>
              <w:kern w:val="2"/>
              <w:szCs w:val="24"/>
              <w:lang w:eastAsia="hu-HU"/>
              <w14:ligatures w14:val="standardContextual"/>
            </w:rPr>
          </w:pPr>
          <w:ins w:id="270" w:author="Péter Selyem" w:date="2025-05-05T19:40:00Z" w16du:dateUtc="2025-05-05T17:40:00Z">
            <w:r w:rsidRPr="00945D14">
              <w:rPr>
                <w:rStyle w:val="Hiperhivatkozs"/>
                <w:noProof/>
              </w:rPr>
              <w:fldChar w:fldCharType="begin"/>
            </w:r>
            <w:r w:rsidRPr="00945D14">
              <w:rPr>
                <w:rStyle w:val="Hiperhivatkozs"/>
                <w:noProof/>
              </w:rPr>
              <w:instrText xml:space="preserve"> </w:instrText>
            </w:r>
            <w:r>
              <w:rPr>
                <w:noProof/>
              </w:rPr>
              <w:instrText>HYPERLINK \l "_Toc197366515"</w:instrText>
            </w:r>
            <w:r w:rsidRPr="00945D14">
              <w:rPr>
                <w:rStyle w:val="Hiperhivatkozs"/>
                <w:noProof/>
              </w:rPr>
              <w:instrText xml:space="preserve"> </w:instrText>
            </w:r>
            <w:r w:rsidRPr="00945D14">
              <w:rPr>
                <w:rStyle w:val="Hiperhivatkozs"/>
                <w:noProof/>
              </w:rPr>
            </w:r>
            <w:r w:rsidRPr="00945D14">
              <w:rPr>
                <w:rStyle w:val="Hiperhivatkozs"/>
                <w:noProof/>
              </w:rPr>
              <w:fldChar w:fldCharType="separate"/>
            </w:r>
            <w:r w:rsidRPr="00945D14">
              <w:rPr>
                <w:rStyle w:val="Hiperhivatkozs"/>
                <w:rFonts w:ascii="Arial" w:hAnsi="Arial"/>
                <w:noProof/>
              </w:rPr>
              <w:t>6.</w:t>
            </w:r>
            <w:r>
              <w:rPr>
                <w:rFonts w:asciiTheme="minorHAnsi" w:eastAsiaTheme="minorEastAsia" w:hAnsiTheme="minorHAnsi" w:cstheme="minorBidi"/>
                <w:b w:val="0"/>
                <w:bCs w:val="0"/>
                <w:noProof/>
                <w:kern w:val="2"/>
                <w:szCs w:val="24"/>
                <w:lang w:eastAsia="hu-HU"/>
                <w14:ligatures w14:val="standardContextual"/>
              </w:rPr>
              <w:tab/>
            </w:r>
            <w:r w:rsidRPr="00945D14">
              <w:rPr>
                <w:rStyle w:val="Hiperhivatkozs"/>
                <w:noProof/>
              </w:rPr>
              <w:t>Összefoglalás</w:t>
            </w:r>
            <w:r>
              <w:rPr>
                <w:noProof/>
                <w:webHidden/>
              </w:rPr>
              <w:tab/>
            </w:r>
            <w:r>
              <w:rPr>
                <w:noProof/>
                <w:webHidden/>
              </w:rPr>
              <w:fldChar w:fldCharType="begin"/>
            </w:r>
            <w:r>
              <w:rPr>
                <w:noProof/>
                <w:webHidden/>
              </w:rPr>
              <w:instrText xml:space="preserve"> PAGEREF _Toc197366515 \h </w:instrText>
            </w:r>
          </w:ins>
          <w:r>
            <w:rPr>
              <w:noProof/>
              <w:webHidden/>
            </w:rPr>
          </w:r>
          <w:r>
            <w:rPr>
              <w:noProof/>
              <w:webHidden/>
            </w:rPr>
            <w:fldChar w:fldCharType="separate"/>
          </w:r>
          <w:ins w:id="271" w:author="Péter Selyem" w:date="2025-05-05T19:40:00Z" w16du:dateUtc="2025-05-05T17:40:00Z">
            <w:r>
              <w:rPr>
                <w:noProof/>
                <w:webHidden/>
              </w:rPr>
              <w:t>39</w:t>
            </w:r>
            <w:r>
              <w:rPr>
                <w:noProof/>
                <w:webHidden/>
              </w:rPr>
              <w:fldChar w:fldCharType="end"/>
            </w:r>
            <w:r w:rsidRPr="00945D14">
              <w:rPr>
                <w:rStyle w:val="Hiperhivatkozs"/>
                <w:noProof/>
              </w:rPr>
              <w:fldChar w:fldCharType="end"/>
            </w:r>
          </w:ins>
        </w:p>
        <w:p w14:paraId="28A4FA9F" w14:textId="5D5DD836" w:rsidR="00C30D98" w:rsidRDefault="00C30D98">
          <w:pPr>
            <w:pStyle w:val="TJ1"/>
            <w:rPr>
              <w:ins w:id="272" w:author="Péter Selyem" w:date="2025-05-05T19:40:00Z" w16du:dateUtc="2025-05-05T17:40:00Z"/>
              <w:rFonts w:asciiTheme="minorHAnsi" w:eastAsiaTheme="minorEastAsia" w:hAnsiTheme="minorHAnsi" w:cstheme="minorBidi"/>
              <w:b w:val="0"/>
              <w:bCs w:val="0"/>
              <w:noProof/>
              <w:kern w:val="2"/>
              <w:szCs w:val="24"/>
              <w:lang w:eastAsia="hu-HU"/>
              <w14:ligatures w14:val="standardContextual"/>
            </w:rPr>
          </w:pPr>
          <w:ins w:id="273" w:author="Péter Selyem" w:date="2025-05-05T19:40:00Z" w16du:dateUtc="2025-05-05T17:40:00Z">
            <w:r w:rsidRPr="00945D14">
              <w:rPr>
                <w:rStyle w:val="Hiperhivatkozs"/>
                <w:noProof/>
              </w:rPr>
              <w:fldChar w:fldCharType="begin"/>
            </w:r>
            <w:r w:rsidRPr="00945D14">
              <w:rPr>
                <w:rStyle w:val="Hiperhivatkozs"/>
                <w:noProof/>
              </w:rPr>
              <w:instrText xml:space="preserve"> </w:instrText>
            </w:r>
            <w:r>
              <w:rPr>
                <w:noProof/>
              </w:rPr>
              <w:instrText>HYPERLINK \l "_Toc197366516"</w:instrText>
            </w:r>
            <w:r w:rsidRPr="00945D14">
              <w:rPr>
                <w:rStyle w:val="Hiperhivatkozs"/>
                <w:noProof/>
              </w:rPr>
              <w:instrText xml:space="preserve"> </w:instrText>
            </w:r>
            <w:r w:rsidRPr="00945D14">
              <w:rPr>
                <w:rStyle w:val="Hiperhivatkozs"/>
                <w:noProof/>
              </w:rPr>
            </w:r>
            <w:r w:rsidRPr="00945D14">
              <w:rPr>
                <w:rStyle w:val="Hiperhivatkozs"/>
                <w:noProof/>
              </w:rPr>
              <w:fldChar w:fldCharType="separate"/>
            </w:r>
            <w:r w:rsidRPr="00945D14">
              <w:rPr>
                <w:rStyle w:val="Hiperhivatkozs"/>
                <w:noProof/>
              </w:rPr>
              <w:t>Irodalomjegyzék</w:t>
            </w:r>
            <w:r>
              <w:rPr>
                <w:noProof/>
                <w:webHidden/>
              </w:rPr>
              <w:tab/>
            </w:r>
            <w:r>
              <w:rPr>
                <w:noProof/>
                <w:webHidden/>
              </w:rPr>
              <w:fldChar w:fldCharType="begin"/>
            </w:r>
            <w:r>
              <w:rPr>
                <w:noProof/>
                <w:webHidden/>
              </w:rPr>
              <w:instrText xml:space="preserve"> PAGEREF _Toc197366516 \h </w:instrText>
            </w:r>
          </w:ins>
          <w:r>
            <w:rPr>
              <w:noProof/>
              <w:webHidden/>
            </w:rPr>
          </w:r>
          <w:r>
            <w:rPr>
              <w:noProof/>
              <w:webHidden/>
            </w:rPr>
            <w:fldChar w:fldCharType="separate"/>
          </w:r>
          <w:ins w:id="274" w:author="Péter Selyem" w:date="2025-05-05T19:40:00Z" w16du:dateUtc="2025-05-05T17:40:00Z">
            <w:r>
              <w:rPr>
                <w:noProof/>
                <w:webHidden/>
              </w:rPr>
              <w:t>40</w:t>
            </w:r>
            <w:r>
              <w:rPr>
                <w:noProof/>
                <w:webHidden/>
              </w:rPr>
              <w:fldChar w:fldCharType="end"/>
            </w:r>
            <w:r w:rsidRPr="00945D14">
              <w:rPr>
                <w:rStyle w:val="Hiperhivatkozs"/>
                <w:noProof/>
              </w:rPr>
              <w:fldChar w:fldCharType="end"/>
            </w:r>
          </w:ins>
        </w:p>
        <w:p w14:paraId="5C2F78EE" w14:textId="5D907BE5" w:rsidR="00C30D98" w:rsidRDefault="00C30D98">
          <w:pPr>
            <w:pStyle w:val="TJ1"/>
            <w:rPr>
              <w:ins w:id="275" w:author="Péter Selyem" w:date="2025-05-05T19:40:00Z" w16du:dateUtc="2025-05-05T17:40:00Z"/>
              <w:rFonts w:asciiTheme="minorHAnsi" w:eastAsiaTheme="minorEastAsia" w:hAnsiTheme="minorHAnsi" w:cstheme="minorBidi"/>
              <w:b w:val="0"/>
              <w:bCs w:val="0"/>
              <w:noProof/>
              <w:kern w:val="2"/>
              <w:szCs w:val="24"/>
              <w:lang w:eastAsia="hu-HU"/>
              <w14:ligatures w14:val="standardContextual"/>
            </w:rPr>
          </w:pPr>
          <w:ins w:id="276" w:author="Péter Selyem" w:date="2025-05-05T19:40:00Z" w16du:dateUtc="2025-05-05T17:40:00Z">
            <w:r w:rsidRPr="00945D14">
              <w:rPr>
                <w:rStyle w:val="Hiperhivatkozs"/>
                <w:noProof/>
              </w:rPr>
              <w:fldChar w:fldCharType="begin"/>
            </w:r>
            <w:r w:rsidRPr="00945D14">
              <w:rPr>
                <w:rStyle w:val="Hiperhivatkozs"/>
                <w:noProof/>
              </w:rPr>
              <w:instrText xml:space="preserve"> </w:instrText>
            </w:r>
            <w:r>
              <w:rPr>
                <w:noProof/>
              </w:rPr>
              <w:instrText>HYPERLINK \l "_Toc197366517"</w:instrText>
            </w:r>
            <w:r w:rsidRPr="00945D14">
              <w:rPr>
                <w:rStyle w:val="Hiperhivatkozs"/>
                <w:noProof/>
              </w:rPr>
              <w:instrText xml:space="preserve"> </w:instrText>
            </w:r>
            <w:r w:rsidRPr="00945D14">
              <w:rPr>
                <w:rStyle w:val="Hiperhivatkozs"/>
                <w:noProof/>
              </w:rPr>
            </w:r>
            <w:r w:rsidRPr="00945D14">
              <w:rPr>
                <w:rStyle w:val="Hiperhivatkozs"/>
                <w:noProof/>
              </w:rPr>
              <w:fldChar w:fldCharType="separate"/>
            </w:r>
            <w:r w:rsidRPr="00945D14">
              <w:rPr>
                <w:rStyle w:val="Hiperhivatkozs"/>
                <w:noProof/>
              </w:rPr>
              <w:t>Ábrajegyzék</w:t>
            </w:r>
            <w:r>
              <w:rPr>
                <w:noProof/>
                <w:webHidden/>
              </w:rPr>
              <w:tab/>
            </w:r>
            <w:r>
              <w:rPr>
                <w:noProof/>
                <w:webHidden/>
              </w:rPr>
              <w:fldChar w:fldCharType="begin"/>
            </w:r>
            <w:r>
              <w:rPr>
                <w:noProof/>
                <w:webHidden/>
              </w:rPr>
              <w:instrText xml:space="preserve"> PAGEREF _Toc197366517 \h </w:instrText>
            </w:r>
          </w:ins>
          <w:r>
            <w:rPr>
              <w:noProof/>
              <w:webHidden/>
            </w:rPr>
          </w:r>
          <w:r>
            <w:rPr>
              <w:noProof/>
              <w:webHidden/>
            </w:rPr>
            <w:fldChar w:fldCharType="separate"/>
          </w:r>
          <w:ins w:id="277" w:author="Péter Selyem" w:date="2025-05-05T19:40:00Z" w16du:dateUtc="2025-05-05T17:40:00Z">
            <w:r>
              <w:rPr>
                <w:noProof/>
                <w:webHidden/>
              </w:rPr>
              <w:t>45</w:t>
            </w:r>
            <w:r>
              <w:rPr>
                <w:noProof/>
                <w:webHidden/>
              </w:rPr>
              <w:fldChar w:fldCharType="end"/>
            </w:r>
            <w:r w:rsidRPr="00945D14">
              <w:rPr>
                <w:rStyle w:val="Hiperhivatkozs"/>
                <w:noProof/>
              </w:rPr>
              <w:fldChar w:fldCharType="end"/>
            </w:r>
          </w:ins>
        </w:p>
        <w:p w14:paraId="243F3421" w14:textId="13A44DE4" w:rsidR="00C30D98" w:rsidRDefault="00C30D98">
          <w:pPr>
            <w:pStyle w:val="TJ1"/>
            <w:rPr>
              <w:ins w:id="278" w:author="Péter Selyem" w:date="2025-05-05T19:40:00Z" w16du:dateUtc="2025-05-05T17:40:00Z"/>
              <w:rFonts w:asciiTheme="minorHAnsi" w:eastAsiaTheme="minorEastAsia" w:hAnsiTheme="minorHAnsi" w:cstheme="minorBidi"/>
              <w:b w:val="0"/>
              <w:bCs w:val="0"/>
              <w:noProof/>
              <w:kern w:val="2"/>
              <w:szCs w:val="24"/>
              <w:lang w:eastAsia="hu-HU"/>
              <w14:ligatures w14:val="standardContextual"/>
            </w:rPr>
          </w:pPr>
          <w:ins w:id="279" w:author="Péter Selyem" w:date="2025-05-05T19:40:00Z" w16du:dateUtc="2025-05-05T17:40:00Z">
            <w:r w:rsidRPr="00945D14">
              <w:rPr>
                <w:rStyle w:val="Hiperhivatkozs"/>
                <w:noProof/>
              </w:rPr>
              <w:fldChar w:fldCharType="begin"/>
            </w:r>
            <w:r w:rsidRPr="00945D14">
              <w:rPr>
                <w:rStyle w:val="Hiperhivatkozs"/>
                <w:noProof/>
              </w:rPr>
              <w:instrText xml:space="preserve"> </w:instrText>
            </w:r>
            <w:r>
              <w:rPr>
                <w:noProof/>
              </w:rPr>
              <w:instrText>HYPERLINK \l "_Toc197366518"</w:instrText>
            </w:r>
            <w:r w:rsidRPr="00945D14">
              <w:rPr>
                <w:rStyle w:val="Hiperhivatkozs"/>
                <w:noProof/>
              </w:rPr>
              <w:instrText xml:space="preserve"> </w:instrText>
            </w:r>
            <w:r w:rsidRPr="00945D14">
              <w:rPr>
                <w:rStyle w:val="Hiperhivatkozs"/>
                <w:noProof/>
              </w:rPr>
            </w:r>
            <w:r w:rsidRPr="00945D14">
              <w:rPr>
                <w:rStyle w:val="Hiperhivatkozs"/>
                <w:noProof/>
              </w:rPr>
              <w:fldChar w:fldCharType="separate"/>
            </w:r>
            <w:r w:rsidRPr="00945D14">
              <w:rPr>
                <w:rStyle w:val="Hiperhivatkozs"/>
                <w:noProof/>
              </w:rPr>
              <w:t>Táblázatjegyzék</w:t>
            </w:r>
            <w:r>
              <w:rPr>
                <w:noProof/>
                <w:webHidden/>
              </w:rPr>
              <w:tab/>
            </w:r>
            <w:r>
              <w:rPr>
                <w:noProof/>
                <w:webHidden/>
              </w:rPr>
              <w:fldChar w:fldCharType="begin"/>
            </w:r>
            <w:r>
              <w:rPr>
                <w:noProof/>
                <w:webHidden/>
              </w:rPr>
              <w:instrText xml:space="preserve"> PAGEREF _Toc197366518 \h </w:instrText>
            </w:r>
          </w:ins>
          <w:r>
            <w:rPr>
              <w:noProof/>
              <w:webHidden/>
            </w:rPr>
          </w:r>
          <w:r>
            <w:rPr>
              <w:noProof/>
              <w:webHidden/>
            </w:rPr>
            <w:fldChar w:fldCharType="separate"/>
          </w:r>
          <w:ins w:id="280" w:author="Péter Selyem" w:date="2025-05-05T19:40:00Z" w16du:dateUtc="2025-05-05T17:40:00Z">
            <w:r>
              <w:rPr>
                <w:noProof/>
                <w:webHidden/>
              </w:rPr>
              <w:t>46</w:t>
            </w:r>
            <w:r>
              <w:rPr>
                <w:noProof/>
                <w:webHidden/>
              </w:rPr>
              <w:fldChar w:fldCharType="end"/>
            </w:r>
            <w:r w:rsidRPr="00945D14">
              <w:rPr>
                <w:rStyle w:val="Hiperhivatkozs"/>
                <w:noProof/>
              </w:rPr>
              <w:fldChar w:fldCharType="end"/>
            </w:r>
          </w:ins>
        </w:p>
        <w:p w14:paraId="2B471A3A" w14:textId="27BF9E85" w:rsidR="0003282C" w:rsidDel="005A225A" w:rsidRDefault="0003282C">
          <w:pPr>
            <w:pStyle w:val="TJ1"/>
            <w:rPr>
              <w:ins w:id="281" w:author="Win10" w:date="2025-04-26T00:11:00Z"/>
              <w:del w:id="282" w:author="Péter Selyem" w:date="2025-05-05T19:33:00Z" w16du:dateUtc="2025-05-05T17:33:00Z"/>
              <w:rFonts w:asciiTheme="minorHAnsi" w:eastAsiaTheme="minorEastAsia" w:hAnsiTheme="minorHAnsi" w:cstheme="minorBidi"/>
              <w:b w:val="0"/>
              <w:bCs w:val="0"/>
              <w:noProof/>
              <w:sz w:val="22"/>
              <w:szCs w:val="22"/>
              <w:lang w:eastAsia="hu-HU"/>
            </w:rPr>
          </w:pPr>
          <w:ins w:id="283" w:author="Win10" w:date="2025-04-26T00:11:00Z">
            <w:del w:id="284" w:author="Péter Selyem" w:date="2025-05-05T19:33:00Z" w16du:dateUtc="2025-05-05T17:33:00Z">
              <w:r w:rsidRPr="005A225A" w:rsidDel="005A225A">
                <w:rPr>
                  <w:rStyle w:val="Hiperhivatkozs"/>
                  <w:noProof/>
                </w:rPr>
                <w:delText>Jelölésjegyzék</w:delText>
              </w:r>
              <w:r w:rsidDel="005A225A">
                <w:rPr>
                  <w:noProof/>
                  <w:webHidden/>
                </w:rPr>
                <w:tab/>
                <w:delText>11</w:delText>
              </w:r>
            </w:del>
          </w:ins>
        </w:p>
        <w:p w14:paraId="61C5EB60" w14:textId="2C3556EF" w:rsidR="0003282C" w:rsidDel="005A225A" w:rsidRDefault="0003282C">
          <w:pPr>
            <w:pStyle w:val="TJ1"/>
            <w:rPr>
              <w:ins w:id="285" w:author="Win10" w:date="2025-04-26T00:11:00Z"/>
              <w:del w:id="286" w:author="Péter Selyem" w:date="2025-05-05T19:33:00Z" w16du:dateUtc="2025-05-05T17:33:00Z"/>
              <w:rFonts w:asciiTheme="minorHAnsi" w:eastAsiaTheme="minorEastAsia" w:hAnsiTheme="minorHAnsi" w:cstheme="minorBidi"/>
              <w:b w:val="0"/>
              <w:bCs w:val="0"/>
              <w:noProof/>
              <w:sz w:val="22"/>
              <w:szCs w:val="22"/>
              <w:lang w:eastAsia="hu-HU"/>
            </w:rPr>
          </w:pPr>
          <w:ins w:id="287" w:author="Win10" w:date="2025-04-26T00:11:00Z">
            <w:del w:id="288" w:author="Péter Selyem" w:date="2025-05-05T19:33:00Z" w16du:dateUtc="2025-05-05T17:33:00Z">
              <w:r w:rsidRPr="005A225A" w:rsidDel="005A225A">
                <w:rPr>
                  <w:rStyle w:val="Hiperhivatkozs"/>
                  <w:noProof/>
                </w:rPr>
                <w:delText>1.</w:delText>
              </w:r>
              <w:r w:rsidDel="005A225A">
                <w:rPr>
                  <w:rFonts w:asciiTheme="minorHAnsi" w:eastAsiaTheme="minorEastAsia" w:hAnsiTheme="minorHAnsi" w:cstheme="minorBidi"/>
                  <w:b w:val="0"/>
                  <w:bCs w:val="0"/>
                  <w:noProof/>
                  <w:sz w:val="22"/>
                  <w:szCs w:val="22"/>
                  <w:lang w:eastAsia="hu-HU"/>
                </w:rPr>
                <w:tab/>
              </w:r>
              <w:r w:rsidRPr="005A225A" w:rsidDel="005A225A">
                <w:rPr>
                  <w:rStyle w:val="Hiperhivatkozs"/>
                  <w:noProof/>
                </w:rPr>
                <w:delText>Bevezetés</w:delText>
              </w:r>
              <w:r w:rsidDel="005A225A">
                <w:rPr>
                  <w:noProof/>
                  <w:webHidden/>
                </w:rPr>
                <w:tab/>
                <w:delText>12</w:delText>
              </w:r>
            </w:del>
          </w:ins>
        </w:p>
        <w:p w14:paraId="00E3A695" w14:textId="2933FA37" w:rsidR="0003282C" w:rsidDel="005A225A" w:rsidRDefault="0003282C">
          <w:pPr>
            <w:pStyle w:val="TJ1"/>
            <w:rPr>
              <w:ins w:id="289" w:author="Win10" w:date="2025-04-26T00:11:00Z"/>
              <w:del w:id="290" w:author="Péter Selyem" w:date="2025-05-05T19:33:00Z" w16du:dateUtc="2025-05-05T17:33:00Z"/>
              <w:rFonts w:asciiTheme="minorHAnsi" w:eastAsiaTheme="minorEastAsia" w:hAnsiTheme="minorHAnsi" w:cstheme="minorBidi"/>
              <w:b w:val="0"/>
              <w:bCs w:val="0"/>
              <w:noProof/>
              <w:sz w:val="22"/>
              <w:szCs w:val="22"/>
              <w:lang w:eastAsia="hu-HU"/>
            </w:rPr>
          </w:pPr>
          <w:ins w:id="291" w:author="Win10" w:date="2025-04-26T00:11:00Z">
            <w:del w:id="292" w:author="Péter Selyem" w:date="2025-05-05T19:33:00Z" w16du:dateUtc="2025-05-05T17:33:00Z">
              <w:r w:rsidRPr="005A225A" w:rsidDel="005A225A">
                <w:rPr>
                  <w:rStyle w:val="Hiperhivatkozs"/>
                  <w:noProof/>
                </w:rPr>
                <w:delText>2.</w:delText>
              </w:r>
              <w:r w:rsidDel="005A225A">
                <w:rPr>
                  <w:rFonts w:asciiTheme="minorHAnsi" w:eastAsiaTheme="minorEastAsia" w:hAnsiTheme="minorHAnsi" w:cstheme="minorBidi"/>
                  <w:b w:val="0"/>
                  <w:bCs w:val="0"/>
                  <w:noProof/>
                  <w:sz w:val="22"/>
                  <w:szCs w:val="22"/>
                  <w:lang w:eastAsia="hu-HU"/>
                </w:rPr>
                <w:tab/>
              </w:r>
              <w:r w:rsidRPr="005A225A" w:rsidDel="005A225A">
                <w:rPr>
                  <w:rStyle w:val="Hiperhivatkozs"/>
                  <w:noProof/>
                </w:rPr>
                <w:delText>Felhasznált eszközök és technológiák</w:delText>
              </w:r>
              <w:r w:rsidDel="005A225A">
                <w:rPr>
                  <w:noProof/>
                  <w:webHidden/>
                </w:rPr>
                <w:tab/>
                <w:delText>13</w:delText>
              </w:r>
            </w:del>
          </w:ins>
        </w:p>
        <w:p w14:paraId="387A5A67" w14:textId="2DF7024D" w:rsidR="0003282C" w:rsidDel="005A225A" w:rsidRDefault="0003282C">
          <w:pPr>
            <w:pStyle w:val="TJ2"/>
            <w:rPr>
              <w:ins w:id="293" w:author="Win10" w:date="2025-04-26T00:11:00Z"/>
              <w:del w:id="294" w:author="Péter Selyem" w:date="2025-05-05T19:33:00Z" w16du:dateUtc="2025-05-05T17:33:00Z"/>
              <w:rFonts w:asciiTheme="minorHAnsi" w:eastAsiaTheme="minorEastAsia" w:hAnsiTheme="minorHAnsi" w:cstheme="minorBidi"/>
              <w:noProof/>
              <w:sz w:val="22"/>
              <w:szCs w:val="22"/>
              <w:lang w:eastAsia="hu-HU"/>
            </w:rPr>
          </w:pPr>
          <w:ins w:id="295" w:author="Win10" w:date="2025-04-26T00:11:00Z">
            <w:del w:id="296" w:author="Péter Selyem" w:date="2025-05-05T19:33:00Z" w16du:dateUtc="2025-05-05T17:33:00Z">
              <w:r w:rsidRPr="005A225A" w:rsidDel="005A225A">
                <w:rPr>
                  <w:rStyle w:val="Hiperhivatkozs"/>
                  <w:noProof/>
                  <w14:scene3d>
                    <w14:camera w14:prst="orthographicFront"/>
                    <w14:lightRig w14:rig="threePt" w14:dir="t">
                      <w14:rot w14:lat="0" w14:lon="0" w14:rev="0"/>
                    </w14:lightRig>
                  </w14:scene3d>
                </w:rPr>
                <w:delText>1.1.</w:delText>
              </w:r>
              <w:r w:rsidDel="005A225A">
                <w:rPr>
                  <w:rFonts w:asciiTheme="minorHAnsi" w:eastAsiaTheme="minorEastAsia" w:hAnsiTheme="minorHAnsi" w:cstheme="minorBidi"/>
                  <w:noProof/>
                  <w:sz w:val="22"/>
                  <w:szCs w:val="22"/>
                  <w:lang w:eastAsia="hu-HU"/>
                </w:rPr>
                <w:tab/>
              </w:r>
              <w:r w:rsidRPr="005A225A" w:rsidDel="005A225A">
                <w:rPr>
                  <w:rStyle w:val="Hiperhivatkozs"/>
                  <w:noProof/>
                </w:rPr>
                <w:delText>Visual Studio</w:delText>
              </w:r>
              <w:r w:rsidDel="005A225A">
                <w:rPr>
                  <w:noProof/>
                  <w:webHidden/>
                </w:rPr>
                <w:tab/>
                <w:delText>13</w:delText>
              </w:r>
            </w:del>
          </w:ins>
        </w:p>
        <w:p w14:paraId="48EAE4B4" w14:textId="19C413D8" w:rsidR="0003282C" w:rsidDel="005A225A" w:rsidRDefault="0003282C">
          <w:pPr>
            <w:pStyle w:val="TJ2"/>
            <w:rPr>
              <w:ins w:id="297" w:author="Win10" w:date="2025-04-26T00:11:00Z"/>
              <w:del w:id="298" w:author="Péter Selyem" w:date="2025-05-05T19:33:00Z" w16du:dateUtc="2025-05-05T17:33:00Z"/>
              <w:rFonts w:asciiTheme="minorHAnsi" w:eastAsiaTheme="minorEastAsia" w:hAnsiTheme="minorHAnsi" w:cstheme="minorBidi"/>
              <w:noProof/>
              <w:sz w:val="22"/>
              <w:szCs w:val="22"/>
              <w:lang w:eastAsia="hu-HU"/>
            </w:rPr>
          </w:pPr>
          <w:ins w:id="299" w:author="Win10" w:date="2025-04-26T00:11:00Z">
            <w:del w:id="300" w:author="Péter Selyem" w:date="2025-05-05T19:33:00Z" w16du:dateUtc="2025-05-05T17:33:00Z">
              <w:r w:rsidRPr="005A225A" w:rsidDel="005A225A">
                <w:rPr>
                  <w:rStyle w:val="Hiperhivatkozs"/>
                  <w:noProof/>
                  <w14:scene3d>
                    <w14:camera w14:prst="orthographicFront"/>
                    <w14:lightRig w14:rig="threePt" w14:dir="t">
                      <w14:rot w14:lat="0" w14:lon="0" w14:rev="0"/>
                    </w14:lightRig>
                  </w14:scene3d>
                </w:rPr>
                <w:delText>1.2.</w:delText>
              </w:r>
              <w:r w:rsidDel="005A225A">
                <w:rPr>
                  <w:rFonts w:asciiTheme="minorHAnsi" w:eastAsiaTheme="minorEastAsia" w:hAnsiTheme="minorHAnsi" w:cstheme="minorBidi"/>
                  <w:noProof/>
                  <w:sz w:val="22"/>
                  <w:szCs w:val="22"/>
                  <w:lang w:eastAsia="hu-HU"/>
                </w:rPr>
                <w:tab/>
              </w:r>
              <w:r w:rsidRPr="005A225A" w:rsidDel="005A225A">
                <w:rPr>
                  <w:rStyle w:val="Hiperhivatkozs"/>
                  <w:noProof/>
                </w:rPr>
                <w:delText>C# programozási nyelv</w:delText>
              </w:r>
              <w:r w:rsidDel="005A225A">
                <w:rPr>
                  <w:noProof/>
                  <w:webHidden/>
                </w:rPr>
                <w:tab/>
                <w:delText>13</w:delText>
              </w:r>
            </w:del>
          </w:ins>
        </w:p>
        <w:p w14:paraId="7654B709" w14:textId="3609892B" w:rsidR="0003282C" w:rsidDel="005A225A" w:rsidRDefault="0003282C">
          <w:pPr>
            <w:pStyle w:val="TJ2"/>
            <w:rPr>
              <w:ins w:id="301" w:author="Win10" w:date="2025-04-26T00:11:00Z"/>
              <w:del w:id="302" w:author="Péter Selyem" w:date="2025-05-05T19:33:00Z" w16du:dateUtc="2025-05-05T17:33:00Z"/>
              <w:rFonts w:asciiTheme="minorHAnsi" w:eastAsiaTheme="minorEastAsia" w:hAnsiTheme="minorHAnsi" w:cstheme="minorBidi"/>
              <w:noProof/>
              <w:sz w:val="22"/>
              <w:szCs w:val="22"/>
              <w:lang w:eastAsia="hu-HU"/>
            </w:rPr>
          </w:pPr>
          <w:ins w:id="303" w:author="Win10" w:date="2025-04-26T00:11:00Z">
            <w:del w:id="304" w:author="Péter Selyem" w:date="2025-05-05T19:33:00Z" w16du:dateUtc="2025-05-05T17:33:00Z">
              <w:r w:rsidRPr="005A225A" w:rsidDel="005A225A">
                <w:rPr>
                  <w:rStyle w:val="Hiperhivatkozs"/>
                  <w:noProof/>
                  <w14:scene3d>
                    <w14:camera w14:prst="orthographicFront"/>
                    <w14:lightRig w14:rig="threePt" w14:dir="t">
                      <w14:rot w14:lat="0" w14:lon="0" w14:rev="0"/>
                    </w14:lightRig>
                  </w14:scene3d>
                </w:rPr>
                <w:delText>1.3.</w:delText>
              </w:r>
              <w:r w:rsidDel="005A225A">
                <w:rPr>
                  <w:rFonts w:asciiTheme="minorHAnsi" w:eastAsiaTheme="minorEastAsia" w:hAnsiTheme="minorHAnsi" w:cstheme="minorBidi"/>
                  <w:noProof/>
                  <w:sz w:val="22"/>
                  <w:szCs w:val="22"/>
                  <w:lang w:eastAsia="hu-HU"/>
                </w:rPr>
                <w:tab/>
              </w:r>
              <w:r w:rsidRPr="005A225A" w:rsidDel="005A225A">
                <w:rPr>
                  <w:rStyle w:val="Hiperhivatkozs"/>
                  <w:noProof/>
                </w:rPr>
                <w:delText>ASP.NET Core</w:delText>
              </w:r>
              <w:r w:rsidDel="005A225A">
                <w:rPr>
                  <w:noProof/>
                  <w:webHidden/>
                </w:rPr>
                <w:tab/>
                <w:delText>14</w:delText>
              </w:r>
            </w:del>
          </w:ins>
        </w:p>
        <w:p w14:paraId="2AFED8D2" w14:textId="7FA5198B" w:rsidR="0003282C" w:rsidDel="005A225A" w:rsidRDefault="0003282C">
          <w:pPr>
            <w:pStyle w:val="TJ2"/>
            <w:rPr>
              <w:ins w:id="305" w:author="Win10" w:date="2025-04-26T00:11:00Z"/>
              <w:del w:id="306" w:author="Péter Selyem" w:date="2025-05-05T19:33:00Z" w16du:dateUtc="2025-05-05T17:33:00Z"/>
              <w:rFonts w:asciiTheme="minorHAnsi" w:eastAsiaTheme="minorEastAsia" w:hAnsiTheme="minorHAnsi" w:cstheme="minorBidi"/>
              <w:noProof/>
              <w:sz w:val="22"/>
              <w:szCs w:val="22"/>
              <w:lang w:eastAsia="hu-HU"/>
            </w:rPr>
          </w:pPr>
          <w:ins w:id="307" w:author="Win10" w:date="2025-04-26T00:11:00Z">
            <w:del w:id="308" w:author="Péter Selyem" w:date="2025-05-05T19:33:00Z" w16du:dateUtc="2025-05-05T17:33:00Z">
              <w:r w:rsidRPr="005A225A" w:rsidDel="005A225A">
                <w:rPr>
                  <w:rStyle w:val="Hiperhivatkozs"/>
                  <w:noProof/>
                  <w14:scene3d>
                    <w14:camera w14:prst="orthographicFront"/>
                    <w14:lightRig w14:rig="threePt" w14:dir="t">
                      <w14:rot w14:lat="0" w14:lon="0" w14:rev="0"/>
                    </w14:lightRig>
                  </w14:scene3d>
                </w:rPr>
                <w:delText>1.4.</w:delText>
              </w:r>
              <w:r w:rsidDel="005A225A">
                <w:rPr>
                  <w:rFonts w:asciiTheme="minorHAnsi" w:eastAsiaTheme="minorEastAsia" w:hAnsiTheme="minorHAnsi" w:cstheme="minorBidi"/>
                  <w:noProof/>
                  <w:sz w:val="22"/>
                  <w:szCs w:val="22"/>
                  <w:lang w:eastAsia="hu-HU"/>
                </w:rPr>
                <w:tab/>
              </w:r>
              <w:r w:rsidRPr="005A225A" w:rsidDel="005A225A">
                <w:rPr>
                  <w:rStyle w:val="Hiperhivatkozs"/>
                  <w:noProof/>
                </w:rPr>
                <w:delText>Visual Studio Code</w:delText>
              </w:r>
              <w:r w:rsidDel="005A225A">
                <w:rPr>
                  <w:noProof/>
                  <w:webHidden/>
                </w:rPr>
                <w:tab/>
                <w:delText>14</w:delText>
              </w:r>
            </w:del>
          </w:ins>
        </w:p>
        <w:p w14:paraId="0DD0B035" w14:textId="6891BAFB" w:rsidR="0003282C" w:rsidDel="005A225A" w:rsidRDefault="0003282C">
          <w:pPr>
            <w:pStyle w:val="TJ2"/>
            <w:rPr>
              <w:ins w:id="309" w:author="Win10" w:date="2025-04-26T00:11:00Z"/>
              <w:del w:id="310" w:author="Péter Selyem" w:date="2025-05-05T19:33:00Z" w16du:dateUtc="2025-05-05T17:33:00Z"/>
              <w:rFonts w:asciiTheme="minorHAnsi" w:eastAsiaTheme="minorEastAsia" w:hAnsiTheme="minorHAnsi" w:cstheme="minorBidi"/>
              <w:noProof/>
              <w:sz w:val="22"/>
              <w:szCs w:val="22"/>
              <w:lang w:eastAsia="hu-HU"/>
            </w:rPr>
          </w:pPr>
          <w:ins w:id="311" w:author="Win10" w:date="2025-04-26T00:11:00Z">
            <w:del w:id="312" w:author="Péter Selyem" w:date="2025-05-05T19:33:00Z" w16du:dateUtc="2025-05-05T17:33:00Z">
              <w:r w:rsidRPr="005A225A" w:rsidDel="005A225A">
                <w:rPr>
                  <w:rStyle w:val="Hiperhivatkozs"/>
                  <w:noProof/>
                  <w14:scene3d>
                    <w14:camera w14:prst="orthographicFront"/>
                    <w14:lightRig w14:rig="threePt" w14:dir="t">
                      <w14:rot w14:lat="0" w14:lon="0" w14:rev="0"/>
                    </w14:lightRig>
                  </w14:scene3d>
                </w:rPr>
                <w:delText>1.5.</w:delText>
              </w:r>
              <w:r w:rsidDel="005A225A">
                <w:rPr>
                  <w:rFonts w:asciiTheme="minorHAnsi" w:eastAsiaTheme="minorEastAsia" w:hAnsiTheme="minorHAnsi" w:cstheme="minorBidi"/>
                  <w:noProof/>
                  <w:sz w:val="22"/>
                  <w:szCs w:val="22"/>
                  <w:lang w:eastAsia="hu-HU"/>
                </w:rPr>
                <w:tab/>
              </w:r>
              <w:r w:rsidRPr="005A225A" w:rsidDel="005A225A">
                <w:rPr>
                  <w:rStyle w:val="Hiperhivatkozs"/>
                  <w:noProof/>
                </w:rPr>
                <w:delText>Bootsrap</w:delText>
              </w:r>
              <w:r w:rsidDel="005A225A">
                <w:rPr>
                  <w:noProof/>
                  <w:webHidden/>
                </w:rPr>
                <w:tab/>
                <w:delText>14</w:delText>
              </w:r>
            </w:del>
          </w:ins>
        </w:p>
        <w:p w14:paraId="1A049269" w14:textId="68761D64" w:rsidR="0003282C" w:rsidDel="005A225A" w:rsidRDefault="0003282C">
          <w:pPr>
            <w:pStyle w:val="TJ1"/>
            <w:rPr>
              <w:ins w:id="313" w:author="Win10" w:date="2025-04-26T00:11:00Z"/>
              <w:del w:id="314" w:author="Péter Selyem" w:date="2025-05-05T19:33:00Z" w16du:dateUtc="2025-05-05T17:33:00Z"/>
              <w:rFonts w:asciiTheme="minorHAnsi" w:eastAsiaTheme="minorEastAsia" w:hAnsiTheme="minorHAnsi" w:cstheme="minorBidi"/>
              <w:b w:val="0"/>
              <w:bCs w:val="0"/>
              <w:noProof/>
              <w:sz w:val="22"/>
              <w:szCs w:val="22"/>
              <w:lang w:eastAsia="hu-HU"/>
            </w:rPr>
          </w:pPr>
          <w:ins w:id="315" w:author="Win10" w:date="2025-04-26T00:11:00Z">
            <w:del w:id="316" w:author="Péter Selyem" w:date="2025-05-05T19:33:00Z" w16du:dateUtc="2025-05-05T17:33:00Z">
              <w:r w:rsidRPr="005A225A" w:rsidDel="005A225A">
                <w:rPr>
                  <w:rStyle w:val="Hiperhivatkozs"/>
                  <w:rFonts w:ascii="Arial" w:hAnsi="Arial"/>
                  <w:noProof/>
                </w:rPr>
                <w:delText>2.</w:delText>
              </w:r>
              <w:r w:rsidDel="005A225A">
                <w:rPr>
                  <w:rFonts w:asciiTheme="minorHAnsi" w:eastAsiaTheme="minorEastAsia" w:hAnsiTheme="minorHAnsi" w:cstheme="minorBidi"/>
                  <w:b w:val="0"/>
                  <w:bCs w:val="0"/>
                  <w:noProof/>
                  <w:sz w:val="22"/>
                  <w:szCs w:val="22"/>
                  <w:lang w:eastAsia="hu-HU"/>
                </w:rPr>
                <w:tab/>
              </w:r>
              <w:r w:rsidRPr="005A225A" w:rsidDel="005A225A">
                <w:rPr>
                  <w:rStyle w:val="Hiperhivatkozs"/>
                  <w:noProof/>
                </w:rPr>
                <w:delText>Hasonló oldalak vizsgálata</w:delText>
              </w:r>
              <w:r w:rsidDel="005A225A">
                <w:rPr>
                  <w:noProof/>
                  <w:webHidden/>
                </w:rPr>
                <w:tab/>
                <w:delText>16</w:delText>
              </w:r>
            </w:del>
          </w:ins>
        </w:p>
        <w:p w14:paraId="3C717F9D" w14:textId="6D4E345D" w:rsidR="0003282C" w:rsidDel="005A225A" w:rsidRDefault="0003282C">
          <w:pPr>
            <w:pStyle w:val="TJ2"/>
            <w:rPr>
              <w:ins w:id="317" w:author="Win10" w:date="2025-04-26T00:11:00Z"/>
              <w:del w:id="318" w:author="Péter Selyem" w:date="2025-05-05T19:33:00Z" w16du:dateUtc="2025-05-05T17:33:00Z"/>
              <w:rFonts w:asciiTheme="minorHAnsi" w:eastAsiaTheme="minorEastAsia" w:hAnsiTheme="minorHAnsi" w:cstheme="minorBidi"/>
              <w:noProof/>
              <w:sz w:val="22"/>
              <w:szCs w:val="22"/>
              <w:lang w:eastAsia="hu-HU"/>
            </w:rPr>
          </w:pPr>
          <w:ins w:id="319" w:author="Win10" w:date="2025-04-26T00:11:00Z">
            <w:del w:id="320" w:author="Péter Selyem" w:date="2025-05-05T19:33:00Z" w16du:dateUtc="2025-05-05T17:33:00Z">
              <w:r w:rsidRPr="005A225A" w:rsidDel="005A225A">
                <w:rPr>
                  <w:rStyle w:val="Hiperhivatkozs"/>
                  <w:noProof/>
                  <w14:scene3d>
                    <w14:camera w14:prst="orthographicFront"/>
                    <w14:lightRig w14:rig="threePt" w14:dir="t">
                      <w14:rot w14:lat="0" w14:lon="0" w14:rev="0"/>
                    </w14:lightRig>
                  </w14:scene3d>
                </w:rPr>
                <w:delText>2.1.</w:delText>
              </w:r>
              <w:r w:rsidDel="005A225A">
                <w:rPr>
                  <w:rFonts w:asciiTheme="minorHAnsi" w:eastAsiaTheme="minorEastAsia" w:hAnsiTheme="minorHAnsi" w:cstheme="minorBidi"/>
                  <w:noProof/>
                  <w:sz w:val="22"/>
                  <w:szCs w:val="22"/>
                  <w:lang w:eastAsia="hu-HU"/>
                </w:rPr>
                <w:tab/>
              </w:r>
              <w:r w:rsidRPr="005A225A" w:rsidDel="005A225A">
                <w:rPr>
                  <w:rStyle w:val="Hiperhivatkozs"/>
                  <w:noProof/>
                </w:rPr>
                <w:delText>Flex Gym</w:delText>
              </w:r>
              <w:r w:rsidDel="005A225A">
                <w:rPr>
                  <w:noProof/>
                  <w:webHidden/>
                </w:rPr>
                <w:tab/>
                <w:delText>16</w:delText>
              </w:r>
            </w:del>
          </w:ins>
        </w:p>
        <w:p w14:paraId="69399016" w14:textId="390F9D36" w:rsidR="0003282C" w:rsidDel="005A225A" w:rsidRDefault="0003282C">
          <w:pPr>
            <w:pStyle w:val="TJ2"/>
            <w:rPr>
              <w:ins w:id="321" w:author="Win10" w:date="2025-04-26T00:11:00Z"/>
              <w:del w:id="322" w:author="Péter Selyem" w:date="2025-05-05T19:33:00Z" w16du:dateUtc="2025-05-05T17:33:00Z"/>
              <w:rFonts w:asciiTheme="minorHAnsi" w:eastAsiaTheme="minorEastAsia" w:hAnsiTheme="minorHAnsi" w:cstheme="minorBidi"/>
              <w:noProof/>
              <w:sz w:val="22"/>
              <w:szCs w:val="22"/>
              <w:lang w:eastAsia="hu-HU"/>
            </w:rPr>
          </w:pPr>
          <w:ins w:id="323" w:author="Win10" w:date="2025-04-26T00:11:00Z">
            <w:del w:id="324" w:author="Péter Selyem" w:date="2025-05-05T19:33:00Z" w16du:dateUtc="2025-05-05T17:33:00Z">
              <w:r w:rsidRPr="005A225A" w:rsidDel="005A225A">
                <w:rPr>
                  <w:rStyle w:val="Hiperhivatkozs"/>
                  <w:noProof/>
                  <w14:scene3d>
                    <w14:camera w14:prst="orthographicFront"/>
                    <w14:lightRig w14:rig="threePt" w14:dir="t">
                      <w14:rot w14:lat="0" w14:lon="0" w14:rev="0"/>
                    </w14:lightRig>
                  </w14:scene3d>
                </w:rPr>
                <w:delText>2.2.</w:delText>
              </w:r>
              <w:r w:rsidDel="005A225A">
                <w:rPr>
                  <w:rFonts w:asciiTheme="minorHAnsi" w:eastAsiaTheme="minorEastAsia" w:hAnsiTheme="minorHAnsi" w:cstheme="minorBidi"/>
                  <w:noProof/>
                  <w:sz w:val="22"/>
                  <w:szCs w:val="22"/>
                  <w:lang w:eastAsia="hu-HU"/>
                </w:rPr>
                <w:tab/>
              </w:r>
              <w:r w:rsidRPr="005A225A" w:rsidDel="005A225A">
                <w:rPr>
                  <w:rStyle w:val="Hiperhivatkozs"/>
                  <w:noProof/>
                </w:rPr>
                <w:delText>Planet Fitness</w:delText>
              </w:r>
              <w:r w:rsidDel="005A225A">
                <w:rPr>
                  <w:noProof/>
                  <w:webHidden/>
                </w:rPr>
                <w:tab/>
                <w:delText>17</w:delText>
              </w:r>
            </w:del>
          </w:ins>
        </w:p>
        <w:p w14:paraId="605984F7" w14:textId="7F309B33" w:rsidR="0003282C" w:rsidDel="005A225A" w:rsidRDefault="0003282C">
          <w:pPr>
            <w:pStyle w:val="TJ1"/>
            <w:rPr>
              <w:ins w:id="325" w:author="Win10" w:date="2025-04-26T00:11:00Z"/>
              <w:del w:id="326" w:author="Péter Selyem" w:date="2025-05-05T19:33:00Z" w16du:dateUtc="2025-05-05T17:33:00Z"/>
              <w:rFonts w:asciiTheme="minorHAnsi" w:eastAsiaTheme="minorEastAsia" w:hAnsiTheme="minorHAnsi" w:cstheme="minorBidi"/>
              <w:b w:val="0"/>
              <w:bCs w:val="0"/>
              <w:noProof/>
              <w:sz w:val="22"/>
              <w:szCs w:val="22"/>
              <w:lang w:eastAsia="hu-HU"/>
            </w:rPr>
          </w:pPr>
          <w:ins w:id="327" w:author="Win10" w:date="2025-04-26T00:11:00Z">
            <w:del w:id="328" w:author="Péter Selyem" w:date="2025-05-05T19:33:00Z" w16du:dateUtc="2025-05-05T17:33:00Z">
              <w:r w:rsidRPr="005A225A" w:rsidDel="005A225A">
                <w:rPr>
                  <w:rStyle w:val="Hiperhivatkozs"/>
                  <w:rFonts w:ascii="Arial" w:hAnsi="Arial"/>
                  <w:noProof/>
                </w:rPr>
                <w:delText>3.</w:delText>
              </w:r>
              <w:r w:rsidDel="005A225A">
                <w:rPr>
                  <w:rFonts w:asciiTheme="minorHAnsi" w:eastAsiaTheme="minorEastAsia" w:hAnsiTheme="minorHAnsi" w:cstheme="minorBidi"/>
                  <w:b w:val="0"/>
                  <w:bCs w:val="0"/>
                  <w:noProof/>
                  <w:sz w:val="22"/>
                  <w:szCs w:val="22"/>
                  <w:lang w:eastAsia="hu-HU"/>
                </w:rPr>
                <w:tab/>
              </w:r>
              <w:r w:rsidRPr="005A225A" w:rsidDel="005A225A">
                <w:rPr>
                  <w:rStyle w:val="Hiperhivatkozs"/>
                  <w:noProof/>
                </w:rPr>
                <w:delText>Rendszerterv</w:delText>
              </w:r>
              <w:r w:rsidDel="005A225A">
                <w:rPr>
                  <w:noProof/>
                  <w:webHidden/>
                </w:rPr>
                <w:tab/>
                <w:delText>19</w:delText>
              </w:r>
            </w:del>
          </w:ins>
        </w:p>
        <w:p w14:paraId="654EE3ED" w14:textId="5B5FB4A2" w:rsidR="0003282C" w:rsidDel="005A225A" w:rsidRDefault="0003282C">
          <w:pPr>
            <w:pStyle w:val="TJ1"/>
            <w:rPr>
              <w:ins w:id="329" w:author="Win10" w:date="2025-04-26T00:11:00Z"/>
              <w:del w:id="330" w:author="Péter Selyem" w:date="2025-05-05T19:33:00Z" w16du:dateUtc="2025-05-05T17:33:00Z"/>
              <w:rFonts w:asciiTheme="minorHAnsi" w:eastAsiaTheme="minorEastAsia" w:hAnsiTheme="minorHAnsi" w:cstheme="minorBidi"/>
              <w:b w:val="0"/>
              <w:bCs w:val="0"/>
              <w:noProof/>
              <w:sz w:val="22"/>
              <w:szCs w:val="22"/>
              <w:lang w:eastAsia="hu-HU"/>
            </w:rPr>
          </w:pPr>
          <w:ins w:id="331" w:author="Win10" w:date="2025-04-26T00:11:00Z">
            <w:del w:id="332" w:author="Péter Selyem" w:date="2025-05-05T19:33:00Z" w16du:dateUtc="2025-05-05T17:33:00Z">
              <w:r w:rsidRPr="005A225A" w:rsidDel="005A225A">
                <w:rPr>
                  <w:rStyle w:val="Hiperhivatkozs"/>
                  <w:rFonts w:ascii="Arial" w:hAnsi="Arial"/>
                  <w:noProof/>
                </w:rPr>
                <w:delText>4.</w:delText>
              </w:r>
              <w:r w:rsidDel="005A225A">
                <w:rPr>
                  <w:rFonts w:asciiTheme="minorHAnsi" w:eastAsiaTheme="minorEastAsia" w:hAnsiTheme="minorHAnsi" w:cstheme="minorBidi"/>
                  <w:b w:val="0"/>
                  <w:bCs w:val="0"/>
                  <w:noProof/>
                  <w:sz w:val="22"/>
                  <w:szCs w:val="22"/>
                  <w:lang w:eastAsia="hu-HU"/>
                </w:rPr>
                <w:tab/>
              </w:r>
              <w:r w:rsidRPr="005A225A" w:rsidDel="005A225A">
                <w:rPr>
                  <w:rStyle w:val="Hiperhivatkozs"/>
                  <w:noProof/>
                </w:rPr>
                <w:delText>Adatbázis</w:delText>
              </w:r>
              <w:r w:rsidDel="005A225A">
                <w:rPr>
                  <w:noProof/>
                  <w:webHidden/>
                </w:rPr>
                <w:tab/>
                <w:delText>20</w:delText>
              </w:r>
            </w:del>
          </w:ins>
        </w:p>
        <w:p w14:paraId="1E8AE007" w14:textId="35FD77B4" w:rsidR="0003282C" w:rsidDel="005A225A" w:rsidRDefault="0003282C">
          <w:pPr>
            <w:pStyle w:val="TJ2"/>
            <w:rPr>
              <w:ins w:id="333" w:author="Win10" w:date="2025-04-26T00:11:00Z"/>
              <w:del w:id="334" w:author="Péter Selyem" w:date="2025-05-05T19:33:00Z" w16du:dateUtc="2025-05-05T17:33:00Z"/>
              <w:rFonts w:asciiTheme="minorHAnsi" w:eastAsiaTheme="minorEastAsia" w:hAnsiTheme="minorHAnsi" w:cstheme="minorBidi"/>
              <w:noProof/>
              <w:sz w:val="22"/>
              <w:szCs w:val="22"/>
              <w:lang w:eastAsia="hu-HU"/>
            </w:rPr>
          </w:pPr>
          <w:ins w:id="335" w:author="Win10" w:date="2025-04-26T00:11:00Z">
            <w:del w:id="336" w:author="Péter Selyem" w:date="2025-05-05T19:33:00Z" w16du:dateUtc="2025-05-05T17:33:00Z">
              <w:r w:rsidRPr="005A225A" w:rsidDel="005A225A">
                <w:rPr>
                  <w:rStyle w:val="Hiperhivatkozs"/>
                  <w:noProof/>
                  <w14:scene3d>
                    <w14:camera w14:prst="orthographicFront"/>
                    <w14:lightRig w14:rig="threePt" w14:dir="t">
                      <w14:rot w14:lat="0" w14:lon="0" w14:rev="0"/>
                    </w14:lightRig>
                  </w14:scene3d>
                </w:rPr>
                <w:delText>4.1.</w:delText>
              </w:r>
              <w:r w:rsidDel="005A225A">
                <w:rPr>
                  <w:rFonts w:asciiTheme="minorHAnsi" w:eastAsiaTheme="minorEastAsia" w:hAnsiTheme="minorHAnsi" w:cstheme="minorBidi"/>
                  <w:noProof/>
                  <w:sz w:val="22"/>
                  <w:szCs w:val="22"/>
                  <w:lang w:eastAsia="hu-HU"/>
                </w:rPr>
                <w:tab/>
              </w:r>
              <w:r w:rsidRPr="005A225A" w:rsidDel="005A225A">
                <w:rPr>
                  <w:rStyle w:val="Hiperhivatkozs"/>
                  <w:noProof/>
                </w:rPr>
                <w:delText>Users tábla</w:delText>
              </w:r>
              <w:r w:rsidDel="005A225A">
                <w:rPr>
                  <w:noProof/>
                  <w:webHidden/>
                </w:rPr>
                <w:tab/>
                <w:delText>21</w:delText>
              </w:r>
            </w:del>
          </w:ins>
        </w:p>
        <w:p w14:paraId="50C139B8" w14:textId="61DBA537" w:rsidR="0003282C" w:rsidDel="005A225A" w:rsidRDefault="0003282C">
          <w:pPr>
            <w:pStyle w:val="TJ2"/>
            <w:rPr>
              <w:ins w:id="337" w:author="Win10" w:date="2025-04-26T00:11:00Z"/>
              <w:del w:id="338" w:author="Péter Selyem" w:date="2025-05-05T19:33:00Z" w16du:dateUtc="2025-05-05T17:33:00Z"/>
              <w:rFonts w:asciiTheme="minorHAnsi" w:eastAsiaTheme="minorEastAsia" w:hAnsiTheme="minorHAnsi" w:cstheme="minorBidi"/>
              <w:noProof/>
              <w:sz w:val="22"/>
              <w:szCs w:val="22"/>
              <w:lang w:eastAsia="hu-HU"/>
            </w:rPr>
          </w:pPr>
          <w:ins w:id="339" w:author="Win10" w:date="2025-04-26T00:11:00Z">
            <w:del w:id="340" w:author="Péter Selyem" w:date="2025-05-05T19:33:00Z" w16du:dateUtc="2025-05-05T17:33:00Z">
              <w:r w:rsidRPr="005A225A" w:rsidDel="005A225A">
                <w:rPr>
                  <w:rStyle w:val="Hiperhivatkozs"/>
                  <w:noProof/>
                  <w14:scene3d>
                    <w14:camera w14:prst="orthographicFront"/>
                    <w14:lightRig w14:rig="threePt" w14:dir="t">
                      <w14:rot w14:lat="0" w14:lon="0" w14:rev="0"/>
                    </w14:lightRig>
                  </w14:scene3d>
                </w:rPr>
                <w:delText>4.2.</w:delText>
              </w:r>
              <w:r w:rsidDel="005A225A">
                <w:rPr>
                  <w:rFonts w:asciiTheme="minorHAnsi" w:eastAsiaTheme="minorEastAsia" w:hAnsiTheme="minorHAnsi" w:cstheme="minorBidi"/>
                  <w:noProof/>
                  <w:sz w:val="22"/>
                  <w:szCs w:val="22"/>
                  <w:lang w:eastAsia="hu-HU"/>
                </w:rPr>
                <w:tab/>
              </w:r>
              <w:r w:rsidRPr="005A225A" w:rsidDel="005A225A">
                <w:rPr>
                  <w:rStyle w:val="Hiperhivatkozs"/>
                  <w:noProof/>
                </w:rPr>
                <w:delText>Trainers tábla</w:delText>
              </w:r>
              <w:r w:rsidDel="005A225A">
                <w:rPr>
                  <w:noProof/>
                  <w:webHidden/>
                </w:rPr>
                <w:tab/>
                <w:delText>21</w:delText>
              </w:r>
            </w:del>
          </w:ins>
        </w:p>
        <w:p w14:paraId="1FD02522" w14:textId="354D78A4" w:rsidR="0003282C" w:rsidDel="005A225A" w:rsidRDefault="0003282C">
          <w:pPr>
            <w:pStyle w:val="TJ2"/>
            <w:rPr>
              <w:ins w:id="341" w:author="Win10" w:date="2025-04-26T00:11:00Z"/>
              <w:del w:id="342" w:author="Péter Selyem" w:date="2025-05-05T19:33:00Z" w16du:dateUtc="2025-05-05T17:33:00Z"/>
              <w:rFonts w:asciiTheme="minorHAnsi" w:eastAsiaTheme="minorEastAsia" w:hAnsiTheme="minorHAnsi" w:cstheme="minorBidi"/>
              <w:noProof/>
              <w:sz w:val="22"/>
              <w:szCs w:val="22"/>
              <w:lang w:eastAsia="hu-HU"/>
            </w:rPr>
          </w:pPr>
          <w:ins w:id="343" w:author="Win10" w:date="2025-04-26T00:11:00Z">
            <w:del w:id="344" w:author="Péter Selyem" w:date="2025-05-05T19:33:00Z" w16du:dateUtc="2025-05-05T17:33:00Z">
              <w:r w:rsidRPr="005A225A" w:rsidDel="005A225A">
                <w:rPr>
                  <w:rStyle w:val="Hiperhivatkozs"/>
                  <w:noProof/>
                  <w14:scene3d>
                    <w14:camera w14:prst="orthographicFront"/>
                    <w14:lightRig w14:rig="threePt" w14:dir="t">
                      <w14:rot w14:lat="0" w14:lon="0" w14:rev="0"/>
                    </w14:lightRig>
                  </w14:scene3d>
                </w:rPr>
                <w:delText>4.3.</w:delText>
              </w:r>
              <w:r w:rsidDel="005A225A">
                <w:rPr>
                  <w:rFonts w:asciiTheme="minorHAnsi" w:eastAsiaTheme="minorEastAsia" w:hAnsiTheme="minorHAnsi" w:cstheme="minorBidi"/>
                  <w:noProof/>
                  <w:sz w:val="22"/>
                  <w:szCs w:val="22"/>
                  <w:lang w:eastAsia="hu-HU"/>
                </w:rPr>
                <w:tab/>
              </w:r>
              <w:r w:rsidRPr="005A225A" w:rsidDel="005A225A">
                <w:rPr>
                  <w:rStyle w:val="Hiperhivatkozs"/>
                  <w:noProof/>
                </w:rPr>
                <w:delText>Classes tábla</w:delText>
              </w:r>
              <w:r w:rsidDel="005A225A">
                <w:rPr>
                  <w:noProof/>
                  <w:webHidden/>
                </w:rPr>
                <w:tab/>
                <w:delText>21</w:delText>
              </w:r>
            </w:del>
          </w:ins>
        </w:p>
        <w:p w14:paraId="0F2D424D" w14:textId="70A6892D" w:rsidR="0003282C" w:rsidDel="005A225A" w:rsidRDefault="0003282C">
          <w:pPr>
            <w:pStyle w:val="TJ2"/>
            <w:rPr>
              <w:ins w:id="345" w:author="Win10" w:date="2025-04-26T00:11:00Z"/>
              <w:del w:id="346" w:author="Péter Selyem" w:date="2025-05-05T19:33:00Z" w16du:dateUtc="2025-05-05T17:33:00Z"/>
              <w:rFonts w:asciiTheme="minorHAnsi" w:eastAsiaTheme="minorEastAsia" w:hAnsiTheme="minorHAnsi" w:cstheme="minorBidi"/>
              <w:noProof/>
              <w:sz w:val="22"/>
              <w:szCs w:val="22"/>
              <w:lang w:eastAsia="hu-HU"/>
            </w:rPr>
          </w:pPr>
          <w:ins w:id="347" w:author="Win10" w:date="2025-04-26T00:11:00Z">
            <w:del w:id="348" w:author="Péter Selyem" w:date="2025-05-05T19:33:00Z" w16du:dateUtc="2025-05-05T17:33:00Z">
              <w:r w:rsidRPr="005A225A" w:rsidDel="005A225A">
                <w:rPr>
                  <w:rStyle w:val="Hiperhivatkozs"/>
                  <w:noProof/>
                  <w14:scene3d>
                    <w14:camera w14:prst="orthographicFront"/>
                    <w14:lightRig w14:rig="threePt" w14:dir="t">
                      <w14:rot w14:lat="0" w14:lon="0" w14:rev="0"/>
                    </w14:lightRig>
                  </w14:scene3d>
                </w:rPr>
                <w:delText>4.4.</w:delText>
              </w:r>
              <w:r w:rsidDel="005A225A">
                <w:rPr>
                  <w:rFonts w:asciiTheme="minorHAnsi" w:eastAsiaTheme="minorEastAsia" w:hAnsiTheme="minorHAnsi" w:cstheme="minorBidi"/>
                  <w:noProof/>
                  <w:sz w:val="22"/>
                  <w:szCs w:val="22"/>
                  <w:lang w:eastAsia="hu-HU"/>
                </w:rPr>
                <w:tab/>
              </w:r>
              <w:r w:rsidRPr="005A225A" w:rsidDel="005A225A">
                <w:rPr>
                  <w:rStyle w:val="Hiperhivatkozs"/>
                  <w:noProof/>
                </w:rPr>
                <w:delText>ClassAttendees</w:delText>
              </w:r>
              <w:r w:rsidDel="005A225A">
                <w:rPr>
                  <w:noProof/>
                  <w:webHidden/>
                </w:rPr>
                <w:tab/>
                <w:delText>21</w:delText>
              </w:r>
            </w:del>
          </w:ins>
        </w:p>
        <w:p w14:paraId="5655393F" w14:textId="2E9C0123" w:rsidR="0003282C" w:rsidDel="005A225A" w:rsidRDefault="0003282C">
          <w:pPr>
            <w:pStyle w:val="TJ2"/>
            <w:rPr>
              <w:ins w:id="349" w:author="Win10" w:date="2025-04-26T00:11:00Z"/>
              <w:del w:id="350" w:author="Péter Selyem" w:date="2025-05-05T19:33:00Z" w16du:dateUtc="2025-05-05T17:33:00Z"/>
              <w:rFonts w:asciiTheme="minorHAnsi" w:eastAsiaTheme="minorEastAsia" w:hAnsiTheme="minorHAnsi" w:cstheme="minorBidi"/>
              <w:noProof/>
              <w:sz w:val="22"/>
              <w:szCs w:val="22"/>
              <w:lang w:eastAsia="hu-HU"/>
            </w:rPr>
          </w:pPr>
          <w:ins w:id="351" w:author="Win10" w:date="2025-04-26T00:11:00Z">
            <w:del w:id="352" w:author="Péter Selyem" w:date="2025-05-05T19:33:00Z" w16du:dateUtc="2025-05-05T17:33:00Z">
              <w:r w:rsidRPr="005A225A" w:rsidDel="005A225A">
                <w:rPr>
                  <w:rStyle w:val="Hiperhivatkozs"/>
                  <w:noProof/>
                  <w14:scene3d>
                    <w14:camera w14:prst="orthographicFront"/>
                    <w14:lightRig w14:rig="threePt" w14:dir="t">
                      <w14:rot w14:lat="0" w14:lon="0" w14:rev="0"/>
                    </w14:lightRig>
                  </w14:scene3d>
                </w:rPr>
                <w:delText>4.5.</w:delText>
              </w:r>
              <w:r w:rsidDel="005A225A">
                <w:rPr>
                  <w:rFonts w:asciiTheme="minorHAnsi" w:eastAsiaTheme="minorEastAsia" w:hAnsiTheme="minorHAnsi" w:cstheme="minorBidi"/>
                  <w:noProof/>
                  <w:sz w:val="22"/>
                  <w:szCs w:val="22"/>
                  <w:lang w:eastAsia="hu-HU"/>
                </w:rPr>
                <w:tab/>
              </w:r>
              <w:r w:rsidRPr="005A225A" w:rsidDel="005A225A">
                <w:rPr>
                  <w:rStyle w:val="Hiperhivatkozs"/>
                  <w:noProof/>
                </w:rPr>
                <w:delText>TicketTypes</w:delText>
              </w:r>
              <w:r w:rsidDel="005A225A">
                <w:rPr>
                  <w:noProof/>
                  <w:webHidden/>
                </w:rPr>
                <w:tab/>
                <w:delText>22</w:delText>
              </w:r>
            </w:del>
          </w:ins>
        </w:p>
        <w:p w14:paraId="1E820559" w14:textId="3038D62D" w:rsidR="0003282C" w:rsidDel="005A225A" w:rsidRDefault="0003282C">
          <w:pPr>
            <w:pStyle w:val="TJ2"/>
            <w:rPr>
              <w:ins w:id="353" w:author="Win10" w:date="2025-04-26T00:11:00Z"/>
              <w:del w:id="354" w:author="Péter Selyem" w:date="2025-05-05T19:33:00Z" w16du:dateUtc="2025-05-05T17:33:00Z"/>
              <w:rFonts w:asciiTheme="minorHAnsi" w:eastAsiaTheme="minorEastAsia" w:hAnsiTheme="minorHAnsi" w:cstheme="minorBidi"/>
              <w:noProof/>
              <w:sz w:val="22"/>
              <w:szCs w:val="22"/>
              <w:lang w:eastAsia="hu-HU"/>
            </w:rPr>
          </w:pPr>
          <w:ins w:id="355" w:author="Win10" w:date="2025-04-26T00:11:00Z">
            <w:del w:id="356" w:author="Péter Selyem" w:date="2025-05-05T19:33:00Z" w16du:dateUtc="2025-05-05T17:33:00Z">
              <w:r w:rsidRPr="005A225A" w:rsidDel="005A225A">
                <w:rPr>
                  <w:rStyle w:val="Hiperhivatkozs"/>
                  <w:noProof/>
                  <w14:scene3d>
                    <w14:camera w14:prst="orthographicFront"/>
                    <w14:lightRig w14:rig="threePt" w14:dir="t">
                      <w14:rot w14:lat="0" w14:lon="0" w14:rev="0"/>
                    </w14:lightRig>
                  </w14:scene3d>
                </w:rPr>
                <w:delText>4.6.</w:delText>
              </w:r>
              <w:r w:rsidDel="005A225A">
                <w:rPr>
                  <w:rFonts w:asciiTheme="minorHAnsi" w:eastAsiaTheme="minorEastAsia" w:hAnsiTheme="minorHAnsi" w:cstheme="minorBidi"/>
                  <w:noProof/>
                  <w:sz w:val="22"/>
                  <w:szCs w:val="22"/>
                  <w:lang w:eastAsia="hu-HU"/>
                </w:rPr>
                <w:tab/>
              </w:r>
              <w:r w:rsidRPr="005A225A" w:rsidDel="005A225A">
                <w:rPr>
                  <w:rStyle w:val="Hiperhivatkozs"/>
                  <w:noProof/>
                </w:rPr>
                <w:delText>BoughtTickets</w:delText>
              </w:r>
              <w:r w:rsidDel="005A225A">
                <w:rPr>
                  <w:noProof/>
                  <w:webHidden/>
                </w:rPr>
                <w:tab/>
                <w:delText>22</w:delText>
              </w:r>
            </w:del>
          </w:ins>
        </w:p>
        <w:p w14:paraId="7D13EA8A" w14:textId="652FE2C8" w:rsidR="0003282C" w:rsidDel="005A225A" w:rsidRDefault="0003282C">
          <w:pPr>
            <w:pStyle w:val="TJ2"/>
            <w:rPr>
              <w:ins w:id="357" w:author="Win10" w:date="2025-04-26T00:11:00Z"/>
              <w:del w:id="358" w:author="Péter Selyem" w:date="2025-05-05T19:33:00Z" w16du:dateUtc="2025-05-05T17:33:00Z"/>
              <w:rFonts w:asciiTheme="minorHAnsi" w:eastAsiaTheme="minorEastAsia" w:hAnsiTheme="minorHAnsi" w:cstheme="minorBidi"/>
              <w:noProof/>
              <w:sz w:val="22"/>
              <w:szCs w:val="22"/>
              <w:lang w:eastAsia="hu-HU"/>
            </w:rPr>
          </w:pPr>
          <w:ins w:id="359" w:author="Win10" w:date="2025-04-26T00:11:00Z">
            <w:del w:id="360" w:author="Péter Selyem" w:date="2025-05-05T19:33:00Z" w16du:dateUtc="2025-05-05T17:33:00Z">
              <w:r w:rsidRPr="005A225A" w:rsidDel="005A225A">
                <w:rPr>
                  <w:rStyle w:val="Hiperhivatkozs"/>
                  <w:noProof/>
                  <w14:scene3d>
                    <w14:camera w14:prst="orthographicFront"/>
                    <w14:lightRig w14:rig="threePt" w14:dir="t">
                      <w14:rot w14:lat="0" w14:lon="0" w14:rev="0"/>
                    </w14:lightRig>
                  </w14:scene3d>
                </w:rPr>
                <w:delText>4.7.</w:delText>
              </w:r>
              <w:r w:rsidDel="005A225A">
                <w:rPr>
                  <w:rFonts w:asciiTheme="minorHAnsi" w:eastAsiaTheme="minorEastAsia" w:hAnsiTheme="minorHAnsi" w:cstheme="minorBidi"/>
                  <w:noProof/>
                  <w:sz w:val="22"/>
                  <w:szCs w:val="22"/>
                  <w:lang w:eastAsia="hu-HU"/>
                </w:rPr>
                <w:tab/>
              </w:r>
              <w:r w:rsidRPr="005A225A" w:rsidDel="005A225A">
                <w:rPr>
                  <w:rStyle w:val="Hiperhivatkozs"/>
                  <w:noProof/>
                </w:rPr>
                <w:delText>ActiveTickets</w:delText>
              </w:r>
              <w:r w:rsidDel="005A225A">
                <w:rPr>
                  <w:noProof/>
                  <w:webHidden/>
                </w:rPr>
                <w:tab/>
                <w:delText>22</w:delText>
              </w:r>
            </w:del>
          </w:ins>
        </w:p>
        <w:p w14:paraId="0019ADB8" w14:textId="74A167C0" w:rsidR="0003282C" w:rsidDel="005A225A" w:rsidRDefault="0003282C">
          <w:pPr>
            <w:pStyle w:val="TJ2"/>
            <w:rPr>
              <w:ins w:id="361" w:author="Win10" w:date="2025-04-26T00:11:00Z"/>
              <w:del w:id="362" w:author="Péter Selyem" w:date="2025-05-05T19:33:00Z" w16du:dateUtc="2025-05-05T17:33:00Z"/>
              <w:rFonts w:asciiTheme="minorHAnsi" w:eastAsiaTheme="minorEastAsia" w:hAnsiTheme="minorHAnsi" w:cstheme="minorBidi"/>
              <w:noProof/>
              <w:sz w:val="22"/>
              <w:szCs w:val="22"/>
              <w:lang w:eastAsia="hu-HU"/>
            </w:rPr>
          </w:pPr>
          <w:ins w:id="363" w:author="Win10" w:date="2025-04-26T00:11:00Z">
            <w:del w:id="364" w:author="Péter Selyem" w:date="2025-05-05T19:33:00Z" w16du:dateUtc="2025-05-05T17:33:00Z">
              <w:r w:rsidRPr="005A225A" w:rsidDel="005A225A">
                <w:rPr>
                  <w:rStyle w:val="Hiperhivatkozs"/>
                  <w:noProof/>
                  <w14:scene3d>
                    <w14:camera w14:prst="orthographicFront"/>
                    <w14:lightRig w14:rig="threePt" w14:dir="t">
                      <w14:rot w14:lat="0" w14:lon="0" w14:rev="0"/>
                    </w14:lightRig>
                  </w14:scene3d>
                </w:rPr>
                <w:delText>4.8.</w:delText>
              </w:r>
              <w:r w:rsidDel="005A225A">
                <w:rPr>
                  <w:rFonts w:asciiTheme="minorHAnsi" w:eastAsiaTheme="minorEastAsia" w:hAnsiTheme="minorHAnsi" w:cstheme="minorBidi"/>
                  <w:noProof/>
                  <w:sz w:val="22"/>
                  <w:szCs w:val="22"/>
                  <w:lang w:eastAsia="hu-HU"/>
                </w:rPr>
                <w:tab/>
              </w:r>
              <w:r w:rsidRPr="005A225A" w:rsidDel="005A225A">
                <w:rPr>
                  <w:rStyle w:val="Hiperhivatkozs"/>
                  <w:noProof/>
                </w:rPr>
                <w:delText>Logs</w:delText>
              </w:r>
              <w:r w:rsidDel="005A225A">
                <w:rPr>
                  <w:noProof/>
                  <w:webHidden/>
                </w:rPr>
                <w:tab/>
                <w:delText>22</w:delText>
              </w:r>
            </w:del>
          </w:ins>
        </w:p>
        <w:p w14:paraId="742A0970" w14:textId="430BDF89" w:rsidR="0003282C" w:rsidDel="005A225A" w:rsidRDefault="0003282C">
          <w:pPr>
            <w:pStyle w:val="TJ2"/>
            <w:rPr>
              <w:ins w:id="365" w:author="Win10" w:date="2025-04-26T00:11:00Z"/>
              <w:del w:id="366" w:author="Péter Selyem" w:date="2025-05-05T19:33:00Z" w16du:dateUtc="2025-05-05T17:33:00Z"/>
              <w:rFonts w:asciiTheme="minorHAnsi" w:eastAsiaTheme="minorEastAsia" w:hAnsiTheme="minorHAnsi" w:cstheme="minorBidi"/>
              <w:noProof/>
              <w:sz w:val="22"/>
              <w:szCs w:val="22"/>
              <w:lang w:eastAsia="hu-HU"/>
            </w:rPr>
          </w:pPr>
          <w:ins w:id="367" w:author="Win10" w:date="2025-04-26T00:11:00Z">
            <w:del w:id="368" w:author="Péter Selyem" w:date="2025-05-05T19:33:00Z" w16du:dateUtc="2025-05-05T17:33:00Z">
              <w:r w:rsidRPr="005A225A" w:rsidDel="005A225A">
                <w:rPr>
                  <w:rStyle w:val="Hiperhivatkozs"/>
                  <w:noProof/>
                  <w14:scene3d>
                    <w14:camera w14:prst="orthographicFront"/>
                    <w14:lightRig w14:rig="threePt" w14:dir="t">
                      <w14:rot w14:lat="0" w14:lon="0" w14:rev="0"/>
                    </w14:lightRig>
                  </w14:scene3d>
                </w:rPr>
                <w:delText>4.9.</w:delText>
              </w:r>
              <w:r w:rsidDel="005A225A">
                <w:rPr>
                  <w:rFonts w:asciiTheme="minorHAnsi" w:eastAsiaTheme="minorEastAsia" w:hAnsiTheme="minorHAnsi" w:cstheme="minorBidi"/>
                  <w:noProof/>
                  <w:sz w:val="22"/>
                  <w:szCs w:val="22"/>
                  <w:lang w:eastAsia="hu-HU"/>
                </w:rPr>
                <w:tab/>
              </w:r>
              <w:r w:rsidRPr="005A225A" w:rsidDel="005A225A">
                <w:rPr>
                  <w:rStyle w:val="Hiperhivatkozs"/>
                  <w:noProof/>
                </w:rPr>
                <w:delText>Exercise</w:delText>
              </w:r>
              <w:r w:rsidDel="005A225A">
                <w:rPr>
                  <w:noProof/>
                  <w:webHidden/>
                </w:rPr>
                <w:tab/>
                <w:delText>23</w:delText>
              </w:r>
            </w:del>
          </w:ins>
        </w:p>
        <w:p w14:paraId="0BB9043B" w14:textId="24E122F9" w:rsidR="0003282C" w:rsidDel="005A225A" w:rsidRDefault="0003282C">
          <w:pPr>
            <w:pStyle w:val="TJ1"/>
            <w:rPr>
              <w:ins w:id="369" w:author="Win10" w:date="2025-04-26T00:11:00Z"/>
              <w:del w:id="370" w:author="Péter Selyem" w:date="2025-05-05T19:33:00Z" w16du:dateUtc="2025-05-05T17:33:00Z"/>
              <w:rFonts w:asciiTheme="minorHAnsi" w:eastAsiaTheme="minorEastAsia" w:hAnsiTheme="minorHAnsi" w:cstheme="minorBidi"/>
              <w:b w:val="0"/>
              <w:bCs w:val="0"/>
              <w:noProof/>
              <w:sz w:val="22"/>
              <w:szCs w:val="22"/>
              <w:lang w:eastAsia="hu-HU"/>
            </w:rPr>
          </w:pPr>
          <w:ins w:id="371" w:author="Win10" w:date="2025-04-26T00:11:00Z">
            <w:del w:id="372" w:author="Péter Selyem" w:date="2025-05-05T19:33:00Z" w16du:dateUtc="2025-05-05T17:33:00Z">
              <w:r w:rsidRPr="005A225A" w:rsidDel="005A225A">
                <w:rPr>
                  <w:rStyle w:val="Hiperhivatkozs"/>
                  <w:rFonts w:ascii="Arial" w:hAnsi="Arial"/>
                  <w:noProof/>
                </w:rPr>
                <w:delText>5.</w:delText>
              </w:r>
              <w:r w:rsidDel="005A225A">
                <w:rPr>
                  <w:rFonts w:asciiTheme="minorHAnsi" w:eastAsiaTheme="minorEastAsia" w:hAnsiTheme="minorHAnsi" w:cstheme="minorBidi"/>
                  <w:b w:val="0"/>
                  <w:bCs w:val="0"/>
                  <w:noProof/>
                  <w:sz w:val="22"/>
                  <w:szCs w:val="22"/>
                  <w:lang w:eastAsia="hu-HU"/>
                </w:rPr>
                <w:tab/>
              </w:r>
              <w:r w:rsidRPr="005A225A" w:rsidDel="005A225A">
                <w:rPr>
                  <w:rStyle w:val="Hiperhivatkozs"/>
                  <w:noProof/>
                </w:rPr>
                <w:delText>Megvalósítás</w:delText>
              </w:r>
              <w:r w:rsidDel="005A225A">
                <w:rPr>
                  <w:noProof/>
                  <w:webHidden/>
                </w:rPr>
                <w:tab/>
                <w:delText>24</w:delText>
              </w:r>
            </w:del>
          </w:ins>
        </w:p>
        <w:p w14:paraId="53E3F3F8" w14:textId="33AAE284" w:rsidR="0003282C" w:rsidDel="005A225A" w:rsidRDefault="0003282C">
          <w:pPr>
            <w:pStyle w:val="TJ2"/>
            <w:rPr>
              <w:ins w:id="373" w:author="Win10" w:date="2025-04-26T00:11:00Z"/>
              <w:del w:id="374" w:author="Péter Selyem" w:date="2025-05-05T19:33:00Z" w16du:dateUtc="2025-05-05T17:33:00Z"/>
              <w:rFonts w:asciiTheme="minorHAnsi" w:eastAsiaTheme="minorEastAsia" w:hAnsiTheme="minorHAnsi" w:cstheme="minorBidi"/>
              <w:noProof/>
              <w:sz w:val="22"/>
              <w:szCs w:val="22"/>
              <w:lang w:eastAsia="hu-HU"/>
            </w:rPr>
          </w:pPr>
          <w:ins w:id="375" w:author="Win10" w:date="2025-04-26T00:11:00Z">
            <w:del w:id="376" w:author="Péter Selyem" w:date="2025-05-05T19:33:00Z" w16du:dateUtc="2025-05-05T17:33:00Z">
              <w:r w:rsidRPr="005A225A" w:rsidDel="005A225A">
                <w:rPr>
                  <w:rStyle w:val="Hiperhivatkozs"/>
                  <w:noProof/>
                  <w14:scene3d>
                    <w14:camera w14:prst="orthographicFront"/>
                    <w14:lightRig w14:rig="threePt" w14:dir="t">
                      <w14:rot w14:lat="0" w14:lon="0" w14:rev="0"/>
                    </w14:lightRig>
                  </w14:scene3d>
                </w:rPr>
                <w:delText>5.1.</w:delText>
              </w:r>
              <w:r w:rsidDel="005A225A">
                <w:rPr>
                  <w:rFonts w:asciiTheme="minorHAnsi" w:eastAsiaTheme="minorEastAsia" w:hAnsiTheme="minorHAnsi" w:cstheme="minorBidi"/>
                  <w:noProof/>
                  <w:sz w:val="22"/>
                  <w:szCs w:val="22"/>
                  <w:lang w:eastAsia="hu-HU"/>
                </w:rPr>
                <w:tab/>
              </w:r>
              <w:r w:rsidRPr="005A225A" w:rsidDel="005A225A">
                <w:rPr>
                  <w:rStyle w:val="Hiperhivatkozs"/>
                  <w:noProof/>
                </w:rPr>
                <w:delText>Oldal Térkép</w:delText>
              </w:r>
              <w:r w:rsidDel="005A225A">
                <w:rPr>
                  <w:noProof/>
                  <w:webHidden/>
                </w:rPr>
                <w:tab/>
                <w:delText>24</w:delText>
              </w:r>
            </w:del>
          </w:ins>
        </w:p>
        <w:p w14:paraId="6B135532" w14:textId="6929CABD" w:rsidR="0003282C" w:rsidDel="005A225A" w:rsidRDefault="0003282C">
          <w:pPr>
            <w:pStyle w:val="TJ2"/>
            <w:rPr>
              <w:ins w:id="377" w:author="Win10" w:date="2025-04-26T00:11:00Z"/>
              <w:del w:id="378" w:author="Péter Selyem" w:date="2025-05-05T19:33:00Z" w16du:dateUtc="2025-05-05T17:33:00Z"/>
              <w:rFonts w:asciiTheme="minorHAnsi" w:eastAsiaTheme="minorEastAsia" w:hAnsiTheme="minorHAnsi" w:cstheme="minorBidi"/>
              <w:noProof/>
              <w:sz w:val="22"/>
              <w:szCs w:val="22"/>
              <w:lang w:eastAsia="hu-HU"/>
            </w:rPr>
          </w:pPr>
          <w:ins w:id="379" w:author="Win10" w:date="2025-04-26T00:11:00Z">
            <w:del w:id="380" w:author="Péter Selyem" w:date="2025-05-05T19:33:00Z" w16du:dateUtc="2025-05-05T17:33:00Z">
              <w:r w:rsidRPr="005A225A" w:rsidDel="005A225A">
                <w:rPr>
                  <w:rStyle w:val="Hiperhivatkozs"/>
                  <w:noProof/>
                  <w14:scene3d>
                    <w14:camera w14:prst="orthographicFront"/>
                    <w14:lightRig w14:rig="threePt" w14:dir="t">
                      <w14:rot w14:lat="0" w14:lon="0" w14:rev="0"/>
                    </w14:lightRig>
                  </w14:scene3d>
                </w:rPr>
                <w:delText>5.2.</w:delText>
              </w:r>
              <w:r w:rsidDel="005A225A">
                <w:rPr>
                  <w:rFonts w:asciiTheme="minorHAnsi" w:eastAsiaTheme="minorEastAsia" w:hAnsiTheme="minorHAnsi" w:cstheme="minorBidi"/>
                  <w:noProof/>
                  <w:sz w:val="22"/>
                  <w:szCs w:val="22"/>
                  <w:lang w:eastAsia="hu-HU"/>
                </w:rPr>
                <w:tab/>
              </w:r>
              <w:r w:rsidRPr="005A225A" w:rsidDel="005A225A">
                <w:rPr>
                  <w:rStyle w:val="Hiperhivatkozs"/>
                  <w:noProof/>
                </w:rPr>
                <w:delText>Főoldal</w:delText>
              </w:r>
              <w:r w:rsidDel="005A225A">
                <w:rPr>
                  <w:noProof/>
                  <w:webHidden/>
                </w:rPr>
                <w:tab/>
                <w:delText>24</w:delText>
              </w:r>
            </w:del>
          </w:ins>
        </w:p>
        <w:p w14:paraId="5FB852C7" w14:textId="0C19E8A1" w:rsidR="0003282C" w:rsidDel="005A225A" w:rsidRDefault="0003282C">
          <w:pPr>
            <w:pStyle w:val="TJ1"/>
            <w:rPr>
              <w:ins w:id="381" w:author="Win10" w:date="2025-04-26T00:11:00Z"/>
              <w:del w:id="382" w:author="Péter Selyem" w:date="2025-05-05T19:33:00Z" w16du:dateUtc="2025-05-05T17:33:00Z"/>
              <w:rFonts w:asciiTheme="minorHAnsi" w:eastAsiaTheme="minorEastAsia" w:hAnsiTheme="minorHAnsi" w:cstheme="minorBidi"/>
              <w:b w:val="0"/>
              <w:bCs w:val="0"/>
              <w:noProof/>
              <w:sz w:val="22"/>
              <w:szCs w:val="22"/>
              <w:lang w:eastAsia="hu-HU"/>
            </w:rPr>
          </w:pPr>
          <w:ins w:id="383" w:author="Win10" w:date="2025-04-26T00:11:00Z">
            <w:del w:id="384" w:author="Péter Selyem" w:date="2025-05-05T19:33:00Z" w16du:dateUtc="2025-05-05T17:33:00Z">
              <w:r w:rsidRPr="005A225A" w:rsidDel="005A225A">
                <w:rPr>
                  <w:rStyle w:val="Hiperhivatkozs"/>
                  <w:noProof/>
                </w:rPr>
                <w:delText>Irodalomjegyzék</w:delText>
              </w:r>
              <w:r w:rsidDel="005A225A">
                <w:rPr>
                  <w:noProof/>
                  <w:webHidden/>
                </w:rPr>
                <w:tab/>
                <w:delText>27</w:delText>
              </w:r>
            </w:del>
          </w:ins>
        </w:p>
        <w:p w14:paraId="3D4C809F" w14:textId="2276FB5E" w:rsidR="0003282C" w:rsidDel="005A225A" w:rsidRDefault="0003282C">
          <w:pPr>
            <w:pStyle w:val="TJ1"/>
            <w:rPr>
              <w:ins w:id="385" w:author="Win10" w:date="2025-04-26T00:11:00Z"/>
              <w:del w:id="386" w:author="Péter Selyem" w:date="2025-05-05T19:33:00Z" w16du:dateUtc="2025-05-05T17:33:00Z"/>
              <w:rFonts w:asciiTheme="minorHAnsi" w:eastAsiaTheme="minorEastAsia" w:hAnsiTheme="minorHAnsi" w:cstheme="minorBidi"/>
              <w:b w:val="0"/>
              <w:bCs w:val="0"/>
              <w:noProof/>
              <w:sz w:val="22"/>
              <w:szCs w:val="22"/>
              <w:lang w:eastAsia="hu-HU"/>
            </w:rPr>
          </w:pPr>
          <w:ins w:id="387" w:author="Win10" w:date="2025-04-26T00:11:00Z">
            <w:del w:id="388" w:author="Péter Selyem" w:date="2025-05-05T19:33:00Z" w16du:dateUtc="2025-05-05T17:33:00Z">
              <w:r w:rsidRPr="005A225A" w:rsidDel="005A225A">
                <w:rPr>
                  <w:rStyle w:val="Hiperhivatkozs"/>
                  <w:noProof/>
                </w:rPr>
                <w:delText>Mellékletek</w:delText>
              </w:r>
              <w:r w:rsidDel="005A225A">
                <w:rPr>
                  <w:noProof/>
                  <w:webHidden/>
                </w:rPr>
                <w:tab/>
                <w:delText>28</w:delText>
              </w:r>
            </w:del>
          </w:ins>
        </w:p>
        <w:p w14:paraId="3AEF35EB" w14:textId="6077A6A6" w:rsidR="0003282C" w:rsidDel="005A225A" w:rsidRDefault="0003282C">
          <w:pPr>
            <w:pStyle w:val="TJ1"/>
            <w:rPr>
              <w:ins w:id="389" w:author="Win10" w:date="2025-04-26T00:11:00Z"/>
              <w:del w:id="390" w:author="Péter Selyem" w:date="2025-05-05T19:33:00Z" w16du:dateUtc="2025-05-05T17:33:00Z"/>
              <w:rFonts w:asciiTheme="minorHAnsi" w:eastAsiaTheme="minorEastAsia" w:hAnsiTheme="minorHAnsi" w:cstheme="minorBidi"/>
              <w:b w:val="0"/>
              <w:bCs w:val="0"/>
              <w:noProof/>
              <w:sz w:val="22"/>
              <w:szCs w:val="22"/>
              <w:lang w:eastAsia="hu-HU"/>
            </w:rPr>
          </w:pPr>
          <w:ins w:id="391" w:author="Win10" w:date="2025-04-26T00:11:00Z">
            <w:del w:id="392" w:author="Péter Selyem" w:date="2025-05-05T19:33:00Z" w16du:dateUtc="2025-05-05T17:33:00Z">
              <w:r w:rsidRPr="005A225A" w:rsidDel="005A225A">
                <w:rPr>
                  <w:rStyle w:val="Hiperhivatkozs"/>
                  <w:noProof/>
                </w:rPr>
                <w:delText>Ábrajegyzék</w:delText>
              </w:r>
              <w:r w:rsidDel="005A225A">
                <w:rPr>
                  <w:noProof/>
                  <w:webHidden/>
                </w:rPr>
                <w:tab/>
                <w:delText>29</w:delText>
              </w:r>
            </w:del>
          </w:ins>
        </w:p>
        <w:p w14:paraId="05F45044" w14:textId="01E0C5B1" w:rsidR="0003282C" w:rsidDel="005A225A" w:rsidRDefault="0003282C">
          <w:pPr>
            <w:pStyle w:val="TJ1"/>
            <w:rPr>
              <w:ins w:id="393" w:author="Win10" w:date="2025-04-26T00:11:00Z"/>
              <w:del w:id="394" w:author="Péter Selyem" w:date="2025-05-05T19:33:00Z" w16du:dateUtc="2025-05-05T17:33:00Z"/>
              <w:rFonts w:asciiTheme="minorHAnsi" w:eastAsiaTheme="minorEastAsia" w:hAnsiTheme="minorHAnsi" w:cstheme="minorBidi"/>
              <w:b w:val="0"/>
              <w:bCs w:val="0"/>
              <w:noProof/>
              <w:sz w:val="22"/>
              <w:szCs w:val="22"/>
              <w:lang w:eastAsia="hu-HU"/>
            </w:rPr>
          </w:pPr>
          <w:ins w:id="395" w:author="Win10" w:date="2025-04-26T00:11:00Z">
            <w:del w:id="396" w:author="Péter Selyem" w:date="2025-05-05T19:33:00Z" w16du:dateUtc="2025-05-05T17:33:00Z">
              <w:r w:rsidRPr="005A225A" w:rsidDel="005A225A">
                <w:rPr>
                  <w:rStyle w:val="Hiperhivatkozs"/>
                  <w:noProof/>
                </w:rPr>
                <w:delText>Táblázatjegyzék</w:delText>
              </w:r>
              <w:r w:rsidDel="005A225A">
                <w:rPr>
                  <w:noProof/>
                  <w:webHidden/>
                </w:rPr>
                <w:tab/>
                <w:delText>30</w:delText>
              </w:r>
            </w:del>
          </w:ins>
        </w:p>
        <w:p w14:paraId="705F8566" w14:textId="55DD710E" w:rsidR="00C856DA" w:rsidDel="005A225A" w:rsidRDefault="00C856DA">
          <w:pPr>
            <w:pStyle w:val="TJ1"/>
            <w:rPr>
              <w:del w:id="397" w:author="Péter Selyem" w:date="2025-05-05T19:33:00Z" w16du:dateUtc="2025-05-05T17:33:00Z"/>
              <w:rFonts w:asciiTheme="minorHAnsi" w:eastAsiaTheme="minorEastAsia" w:hAnsiTheme="minorHAnsi" w:cstheme="minorBidi"/>
              <w:b w:val="0"/>
              <w:bCs w:val="0"/>
              <w:noProof/>
              <w:sz w:val="22"/>
              <w:szCs w:val="22"/>
              <w:lang w:eastAsia="hu-HU"/>
            </w:rPr>
          </w:pPr>
          <w:del w:id="398" w:author="Péter Selyem" w:date="2025-05-05T19:33:00Z" w16du:dateUtc="2025-05-05T17:33:00Z">
            <w:r w:rsidRPr="00EF6B83" w:rsidDel="005A225A">
              <w:rPr>
                <w:rStyle w:val="Hiperhivatkozs"/>
                <w:noProof/>
              </w:rPr>
              <w:delText>Jelölésjegyzék</w:delText>
            </w:r>
            <w:r w:rsidDel="005A225A">
              <w:rPr>
                <w:noProof/>
                <w:webHidden/>
              </w:rPr>
              <w:tab/>
              <w:delText>11</w:delText>
            </w:r>
          </w:del>
        </w:p>
        <w:p w14:paraId="1B8D93D1" w14:textId="779BB4A8" w:rsidR="00C856DA" w:rsidDel="005A225A" w:rsidRDefault="00C856DA">
          <w:pPr>
            <w:pStyle w:val="TJ1"/>
            <w:rPr>
              <w:del w:id="399" w:author="Péter Selyem" w:date="2025-05-05T19:33:00Z" w16du:dateUtc="2025-05-05T17:33:00Z"/>
              <w:rFonts w:asciiTheme="minorHAnsi" w:eastAsiaTheme="minorEastAsia" w:hAnsiTheme="minorHAnsi" w:cstheme="minorBidi"/>
              <w:b w:val="0"/>
              <w:bCs w:val="0"/>
              <w:noProof/>
              <w:sz w:val="22"/>
              <w:szCs w:val="22"/>
              <w:lang w:eastAsia="hu-HU"/>
            </w:rPr>
          </w:pPr>
          <w:del w:id="400" w:author="Péter Selyem" w:date="2025-05-05T19:33:00Z" w16du:dateUtc="2025-05-05T17:33:00Z">
            <w:r w:rsidRPr="00EF6B83" w:rsidDel="005A225A">
              <w:rPr>
                <w:rStyle w:val="Hiperhivatkozs"/>
                <w:noProof/>
              </w:rPr>
              <w:delText>1.</w:delText>
            </w:r>
            <w:r w:rsidDel="005A225A">
              <w:rPr>
                <w:rFonts w:asciiTheme="minorHAnsi" w:eastAsiaTheme="minorEastAsia" w:hAnsiTheme="minorHAnsi" w:cstheme="minorBidi"/>
                <w:b w:val="0"/>
                <w:bCs w:val="0"/>
                <w:noProof/>
                <w:sz w:val="22"/>
                <w:szCs w:val="22"/>
                <w:lang w:eastAsia="hu-HU"/>
              </w:rPr>
              <w:tab/>
            </w:r>
            <w:r w:rsidRPr="00EF6B83" w:rsidDel="005A225A">
              <w:rPr>
                <w:rStyle w:val="Hiperhivatkozs"/>
                <w:noProof/>
              </w:rPr>
              <w:delText>Felhasznált Technológiák</w:delText>
            </w:r>
            <w:r w:rsidDel="005A225A">
              <w:rPr>
                <w:noProof/>
                <w:webHidden/>
              </w:rPr>
              <w:tab/>
              <w:delText>12</w:delText>
            </w:r>
          </w:del>
        </w:p>
        <w:p w14:paraId="216C72D9" w14:textId="36151B5A" w:rsidR="00C856DA" w:rsidDel="005A225A" w:rsidRDefault="00C856DA">
          <w:pPr>
            <w:pStyle w:val="TJ2"/>
            <w:rPr>
              <w:del w:id="401" w:author="Péter Selyem" w:date="2025-05-05T19:33:00Z" w16du:dateUtc="2025-05-05T17:33:00Z"/>
              <w:rFonts w:asciiTheme="minorHAnsi" w:eastAsiaTheme="minorEastAsia" w:hAnsiTheme="minorHAnsi" w:cstheme="minorBidi"/>
              <w:noProof/>
              <w:sz w:val="22"/>
              <w:szCs w:val="22"/>
              <w:lang w:eastAsia="hu-HU"/>
            </w:rPr>
          </w:pPr>
          <w:del w:id="402" w:author="Péter Selyem" w:date="2025-05-05T19:33:00Z" w16du:dateUtc="2025-05-05T17:33:00Z">
            <w:r w:rsidRPr="00EF6B83" w:rsidDel="005A225A">
              <w:rPr>
                <w:rStyle w:val="Hiperhivatkozs"/>
                <w:noProof/>
                <w14:scene3d>
                  <w14:camera w14:prst="orthographicFront"/>
                  <w14:lightRig w14:rig="threePt" w14:dir="t">
                    <w14:rot w14:lat="0" w14:lon="0" w14:rev="0"/>
                  </w14:lightRig>
                </w14:scene3d>
              </w:rPr>
              <w:delText>1.1.</w:delText>
            </w:r>
            <w:r w:rsidDel="005A225A">
              <w:rPr>
                <w:rFonts w:asciiTheme="minorHAnsi" w:eastAsiaTheme="minorEastAsia" w:hAnsiTheme="minorHAnsi" w:cstheme="minorBidi"/>
                <w:noProof/>
                <w:sz w:val="22"/>
                <w:szCs w:val="22"/>
                <w:lang w:eastAsia="hu-HU"/>
              </w:rPr>
              <w:tab/>
            </w:r>
            <w:r w:rsidRPr="00EF6B83" w:rsidDel="005A225A">
              <w:rPr>
                <w:rStyle w:val="Hiperhivatkozs"/>
                <w:noProof/>
              </w:rPr>
              <w:delText>Visual Studio</w:delText>
            </w:r>
            <w:r w:rsidDel="005A225A">
              <w:rPr>
                <w:noProof/>
                <w:webHidden/>
              </w:rPr>
              <w:tab/>
              <w:delText>12</w:delText>
            </w:r>
          </w:del>
        </w:p>
        <w:p w14:paraId="587EB1F7" w14:textId="27C05372" w:rsidR="00C856DA" w:rsidDel="005A225A" w:rsidRDefault="00C856DA">
          <w:pPr>
            <w:pStyle w:val="TJ3"/>
            <w:rPr>
              <w:del w:id="403" w:author="Péter Selyem" w:date="2025-05-05T19:33:00Z" w16du:dateUtc="2025-05-05T17:33:00Z"/>
              <w:rFonts w:asciiTheme="minorHAnsi" w:eastAsiaTheme="minorEastAsia" w:hAnsiTheme="minorHAnsi" w:cstheme="minorBidi"/>
              <w:iCs w:val="0"/>
              <w:noProof/>
              <w:sz w:val="22"/>
              <w:szCs w:val="22"/>
              <w:lang w:eastAsia="hu-HU"/>
            </w:rPr>
          </w:pPr>
          <w:del w:id="404" w:author="Péter Selyem" w:date="2025-05-05T19:33:00Z" w16du:dateUtc="2025-05-05T17:33:00Z">
            <w:r w:rsidRPr="00EF6B83" w:rsidDel="005A225A">
              <w:rPr>
                <w:rStyle w:val="Hiperhivatkozs"/>
                <w:rFonts w:ascii="Arial" w:hAnsi="Arial"/>
                <w:noProof/>
              </w:rPr>
              <w:delText>1.1.1.</w:delText>
            </w:r>
            <w:r w:rsidDel="005A225A">
              <w:rPr>
                <w:rFonts w:asciiTheme="minorHAnsi" w:eastAsiaTheme="minorEastAsia" w:hAnsiTheme="minorHAnsi" w:cstheme="minorBidi"/>
                <w:iCs w:val="0"/>
                <w:noProof/>
                <w:sz w:val="22"/>
                <w:szCs w:val="22"/>
                <w:lang w:eastAsia="hu-HU"/>
              </w:rPr>
              <w:tab/>
            </w:r>
            <w:r w:rsidRPr="00EF6B83" w:rsidDel="005A225A">
              <w:rPr>
                <w:rStyle w:val="Hiperhivatkozs"/>
                <w:noProof/>
              </w:rPr>
              <w:delText>Alfejezet</w:delText>
            </w:r>
            <w:r w:rsidDel="005A225A">
              <w:rPr>
                <w:noProof/>
                <w:webHidden/>
              </w:rPr>
              <w:tab/>
              <w:delText>13</w:delText>
            </w:r>
          </w:del>
        </w:p>
        <w:p w14:paraId="0F7E4758" w14:textId="6D54D75A" w:rsidR="00C856DA" w:rsidDel="005A225A" w:rsidRDefault="00C856DA">
          <w:pPr>
            <w:pStyle w:val="TJ2"/>
            <w:rPr>
              <w:del w:id="405" w:author="Péter Selyem" w:date="2025-05-05T19:33:00Z" w16du:dateUtc="2025-05-05T17:33:00Z"/>
              <w:rFonts w:asciiTheme="minorHAnsi" w:eastAsiaTheme="minorEastAsia" w:hAnsiTheme="minorHAnsi" w:cstheme="minorBidi"/>
              <w:noProof/>
              <w:sz w:val="22"/>
              <w:szCs w:val="22"/>
              <w:lang w:eastAsia="hu-HU"/>
            </w:rPr>
          </w:pPr>
          <w:del w:id="406" w:author="Péter Selyem" w:date="2025-05-05T19:33:00Z" w16du:dateUtc="2025-05-05T17:33:00Z">
            <w:r w:rsidRPr="00EF6B83" w:rsidDel="005A225A">
              <w:rPr>
                <w:rStyle w:val="Hiperhivatkozs"/>
                <w:noProof/>
                <w14:scene3d>
                  <w14:camera w14:prst="orthographicFront"/>
                  <w14:lightRig w14:rig="threePt" w14:dir="t">
                    <w14:rot w14:lat="0" w14:lon="0" w14:rev="0"/>
                  </w14:lightRig>
                </w14:scene3d>
              </w:rPr>
              <w:delText>1.2.</w:delText>
            </w:r>
            <w:r w:rsidDel="005A225A">
              <w:rPr>
                <w:rFonts w:asciiTheme="minorHAnsi" w:eastAsiaTheme="minorEastAsia" w:hAnsiTheme="minorHAnsi" w:cstheme="minorBidi"/>
                <w:noProof/>
                <w:sz w:val="22"/>
                <w:szCs w:val="22"/>
                <w:lang w:eastAsia="hu-HU"/>
              </w:rPr>
              <w:tab/>
            </w:r>
            <w:r w:rsidRPr="00EF6B83" w:rsidDel="005A225A">
              <w:rPr>
                <w:rStyle w:val="Hiperhivatkozs"/>
                <w:noProof/>
              </w:rPr>
              <w:delText>C# programozási nyelv</w:delText>
            </w:r>
            <w:r w:rsidDel="005A225A">
              <w:rPr>
                <w:noProof/>
                <w:webHidden/>
              </w:rPr>
              <w:tab/>
              <w:delText>13</w:delText>
            </w:r>
          </w:del>
        </w:p>
        <w:p w14:paraId="7A83C30C" w14:textId="582CDF5F" w:rsidR="00C856DA" w:rsidDel="005A225A" w:rsidRDefault="00C856DA">
          <w:pPr>
            <w:pStyle w:val="TJ2"/>
            <w:rPr>
              <w:del w:id="407" w:author="Péter Selyem" w:date="2025-05-05T19:33:00Z" w16du:dateUtc="2025-05-05T17:33:00Z"/>
              <w:rFonts w:asciiTheme="minorHAnsi" w:eastAsiaTheme="minorEastAsia" w:hAnsiTheme="minorHAnsi" w:cstheme="minorBidi"/>
              <w:noProof/>
              <w:sz w:val="22"/>
              <w:szCs w:val="22"/>
              <w:lang w:eastAsia="hu-HU"/>
            </w:rPr>
          </w:pPr>
          <w:del w:id="408" w:author="Péter Selyem" w:date="2025-05-05T19:33:00Z" w16du:dateUtc="2025-05-05T17:33:00Z">
            <w:r w:rsidRPr="00EF6B83" w:rsidDel="005A225A">
              <w:rPr>
                <w:rStyle w:val="Hiperhivatkozs"/>
                <w:noProof/>
                <w14:scene3d>
                  <w14:camera w14:prst="orthographicFront"/>
                  <w14:lightRig w14:rig="threePt" w14:dir="t">
                    <w14:rot w14:lat="0" w14:lon="0" w14:rev="0"/>
                  </w14:lightRig>
                </w14:scene3d>
              </w:rPr>
              <w:delText>1.3.</w:delText>
            </w:r>
            <w:r w:rsidDel="005A225A">
              <w:rPr>
                <w:rFonts w:asciiTheme="minorHAnsi" w:eastAsiaTheme="minorEastAsia" w:hAnsiTheme="minorHAnsi" w:cstheme="minorBidi"/>
                <w:noProof/>
                <w:sz w:val="22"/>
                <w:szCs w:val="22"/>
                <w:lang w:eastAsia="hu-HU"/>
              </w:rPr>
              <w:tab/>
            </w:r>
            <w:r w:rsidRPr="00EF6B83" w:rsidDel="005A225A">
              <w:rPr>
                <w:rStyle w:val="Hiperhivatkozs"/>
                <w:noProof/>
              </w:rPr>
              <w:delText>ASP.NET Core</w:delText>
            </w:r>
            <w:r w:rsidDel="005A225A">
              <w:rPr>
                <w:noProof/>
                <w:webHidden/>
              </w:rPr>
              <w:tab/>
              <w:delText>14</w:delText>
            </w:r>
          </w:del>
        </w:p>
        <w:p w14:paraId="2BDE9986" w14:textId="18E43CF0" w:rsidR="00C856DA" w:rsidDel="005A225A" w:rsidRDefault="00C856DA">
          <w:pPr>
            <w:pStyle w:val="TJ2"/>
            <w:rPr>
              <w:del w:id="409" w:author="Péter Selyem" w:date="2025-05-05T19:33:00Z" w16du:dateUtc="2025-05-05T17:33:00Z"/>
              <w:rFonts w:asciiTheme="minorHAnsi" w:eastAsiaTheme="minorEastAsia" w:hAnsiTheme="minorHAnsi" w:cstheme="minorBidi"/>
              <w:noProof/>
              <w:sz w:val="22"/>
              <w:szCs w:val="22"/>
              <w:lang w:eastAsia="hu-HU"/>
            </w:rPr>
          </w:pPr>
          <w:del w:id="410" w:author="Péter Selyem" w:date="2025-05-05T19:33:00Z" w16du:dateUtc="2025-05-05T17:33:00Z">
            <w:r w:rsidRPr="00EF6B83" w:rsidDel="005A225A">
              <w:rPr>
                <w:rStyle w:val="Hiperhivatkozs"/>
                <w:noProof/>
                <w14:scene3d>
                  <w14:camera w14:prst="orthographicFront"/>
                  <w14:lightRig w14:rig="threePt" w14:dir="t">
                    <w14:rot w14:lat="0" w14:lon="0" w14:rev="0"/>
                  </w14:lightRig>
                </w14:scene3d>
              </w:rPr>
              <w:delText>1.4.</w:delText>
            </w:r>
            <w:r w:rsidDel="005A225A">
              <w:rPr>
                <w:rFonts w:asciiTheme="minorHAnsi" w:eastAsiaTheme="minorEastAsia" w:hAnsiTheme="minorHAnsi" w:cstheme="minorBidi"/>
                <w:noProof/>
                <w:sz w:val="22"/>
                <w:szCs w:val="22"/>
                <w:lang w:eastAsia="hu-HU"/>
              </w:rPr>
              <w:tab/>
            </w:r>
            <w:r w:rsidRPr="00EF6B83" w:rsidDel="005A225A">
              <w:rPr>
                <w:rStyle w:val="Hiperhivatkozs"/>
                <w:noProof/>
              </w:rPr>
              <w:delText>Visual Studio Code</w:delText>
            </w:r>
            <w:r w:rsidDel="005A225A">
              <w:rPr>
                <w:noProof/>
                <w:webHidden/>
              </w:rPr>
              <w:tab/>
              <w:delText>14</w:delText>
            </w:r>
          </w:del>
        </w:p>
        <w:p w14:paraId="15B46E64" w14:textId="213F3E5E" w:rsidR="00C856DA" w:rsidDel="005A225A" w:rsidRDefault="00C856DA">
          <w:pPr>
            <w:pStyle w:val="TJ2"/>
            <w:rPr>
              <w:del w:id="411" w:author="Péter Selyem" w:date="2025-05-05T19:33:00Z" w16du:dateUtc="2025-05-05T17:33:00Z"/>
              <w:rFonts w:asciiTheme="minorHAnsi" w:eastAsiaTheme="minorEastAsia" w:hAnsiTheme="minorHAnsi" w:cstheme="minorBidi"/>
              <w:noProof/>
              <w:sz w:val="22"/>
              <w:szCs w:val="22"/>
              <w:lang w:eastAsia="hu-HU"/>
            </w:rPr>
          </w:pPr>
          <w:del w:id="412" w:author="Péter Selyem" w:date="2025-05-05T19:33:00Z" w16du:dateUtc="2025-05-05T17:33:00Z">
            <w:r w:rsidRPr="00EF6B83" w:rsidDel="005A225A">
              <w:rPr>
                <w:rStyle w:val="Hiperhivatkozs"/>
                <w:noProof/>
                <w14:scene3d>
                  <w14:camera w14:prst="orthographicFront"/>
                  <w14:lightRig w14:rig="threePt" w14:dir="t">
                    <w14:rot w14:lat="0" w14:lon="0" w14:rev="0"/>
                  </w14:lightRig>
                </w14:scene3d>
              </w:rPr>
              <w:delText>1.5.</w:delText>
            </w:r>
            <w:r w:rsidDel="005A225A">
              <w:rPr>
                <w:rFonts w:asciiTheme="minorHAnsi" w:eastAsiaTheme="minorEastAsia" w:hAnsiTheme="minorHAnsi" w:cstheme="minorBidi"/>
                <w:noProof/>
                <w:sz w:val="22"/>
                <w:szCs w:val="22"/>
                <w:lang w:eastAsia="hu-HU"/>
              </w:rPr>
              <w:tab/>
            </w:r>
            <w:r w:rsidRPr="00EF6B83" w:rsidDel="005A225A">
              <w:rPr>
                <w:rStyle w:val="Hiperhivatkozs"/>
                <w:noProof/>
              </w:rPr>
              <w:delText>Bootsrap</w:delText>
            </w:r>
            <w:r w:rsidDel="005A225A">
              <w:rPr>
                <w:noProof/>
                <w:webHidden/>
              </w:rPr>
              <w:tab/>
              <w:delText>15</w:delText>
            </w:r>
          </w:del>
        </w:p>
        <w:p w14:paraId="45FBBB75" w14:textId="2A780465" w:rsidR="00C856DA" w:rsidDel="005A225A" w:rsidRDefault="00C856DA">
          <w:pPr>
            <w:pStyle w:val="TJ1"/>
            <w:rPr>
              <w:del w:id="413" w:author="Péter Selyem" w:date="2025-05-05T19:33:00Z" w16du:dateUtc="2025-05-05T17:33:00Z"/>
              <w:rFonts w:asciiTheme="minorHAnsi" w:eastAsiaTheme="minorEastAsia" w:hAnsiTheme="minorHAnsi" w:cstheme="minorBidi"/>
              <w:b w:val="0"/>
              <w:bCs w:val="0"/>
              <w:noProof/>
              <w:sz w:val="22"/>
              <w:szCs w:val="22"/>
              <w:lang w:eastAsia="hu-HU"/>
            </w:rPr>
          </w:pPr>
          <w:del w:id="414" w:author="Péter Selyem" w:date="2025-05-05T19:33:00Z" w16du:dateUtc="2025-05-05T17:33:00Z">
            <w:r w:rsidRPr="00EF6B83" w:rsidDel="005A225A">
              <w:rPr>
                <w:rStyle w:val="Hiperhivatkozs"/>
                <w:rFonts w:ascii="Arial" w:hAnsi="Arial"/>
                <w:noProof/>
              </w:rPr>
              <w:delText>2.</w:delText>
            </w:r>
            <w:r w:rsidDel="005A225A">
              <w:rPr>
                <w:rFonts w:asciiTheme="minorHAnsi" w:eastAsiaTheme="minorEastAsia" w:hAnsiTheme="minorHAnsi" w:cstheme="minorBidi"/>
                <w:b w:val="0"/>
                <w:bCs w:val="0"/>
                <w:noProof/>
                <w:sz w:val="22"/>
                <w:szCs w:val="22"/>
                <w:lang w:eastAsia="hu-HU"/>
              </w:rPr>
              <w:tab/>
            </w:r>
            <w:r w:rsidRPr="00EF6B83" w:rsidDel="005A225A">
              <w:rPr>
                <w:rStyle w:val="Hiperhivatkozs"/>
                <w:noProof/>
              </w:rPr>
              <w:delText>Hasonló oldalak vizsgálata</w:delText>
            </w:r>
            <w:r w:rsidDel="005A225A">
              <w:rPr>
                <w:noProof/>
                <w:webHidden/>
              </w:rPr>
              <w:tab/>
              <w:delText>15</w:delText>
            </w:r>
          </w:del>
        </w:p>
        <w:p w14:paraId="65535C21" w14:textId="0EFEBCC6" w:rsidR="00C856DA" w:rsidDel="005A225A" w:rsidRDefault="00C856DA">
          <w:pPr>
            <w:pStyle w:val="TJ2"/>
            <w:rPr>
              <w:del w:id="415" w:author="Péter Selyem" w:date="2025-05-05T19:33:00Z" w16du:dateUtc="2025-05-05T17:33:00Z"/>
              <w:rFonts w:asciiTheme="minorHAnsi" w:eastAsiaTheme="minorEastAsia" w:hAnsiTheme="minorHAnsi" w:cstheme="minorBidi"/>
              <w:noProof/>
              <w:sz w:val="22"/>
              <w:szCs w:val="22"/>
              <w:lang w:eastAsia="hu-HU"/>
            </w:rPr>
          </w:pPr>
          <w:del w:id="416" w:author="Péter Selyem" w:date="2025-05-05T19:33:00Z" w16du:dateUtc="2025-05-05T17:33:00Z">
            <w:r w:rsidRPr="00EF6B83" w:rsidDel="005A225A">
              <w:rPr>
                <w:rStyle w:val="Hiperhivatkozs"/>
                <w:noProof/>
                <w14:scene3d>
                  <w14:camera w14:prst="orthographicFront"/>
                  <w14:lightRig w14:rig="threePt" w14:dir="t">
                    <w14:rot w14:lat="0" w14:lon="0" w14:rev="0"/>
                  </w14:lightRig>
                </w14:scene3d>
              </w:rPr>
              <w:delText>2.1.</w:delText>
            </w:r>
            <w:r w:rsidDel="005A225A">
              <w:rPr>
                <w:rFonts w:asciiTheme="minorHAnsi" w:eastAsiaTheme="minorEastAsia" w:hAnsiTheme="minorHAnsi" w:cstheme="minorBidi"/>
                <w:noProof/>
                <w:sz w:val="22"/>
                <w:szCs w:val="22"/>
                <w:lang w:eastAsia="hu-HU"/>
              </w:rPr>
              <w:tab/>
            </w:r>
            <w:r w:rsidRPr="00EF6B83" w:rsidDel="005A225A">
              <w:rPr>
                <w:rStyle w:val="Hiperhivatkozs"/>
                <w:noProof/>
              </w:rPr>
              <w:delText>Flex Gym</w:delText>
            </w:r>
            <w:r w:rsidDel="005A225A">
              <w:rPr>
                <w:noProof/>
                <w:webHidden/>
              </w:rPr>
              <w:tab/>
              <w:delText>15</w:delText>
            </w:r>
          </w:del>
        </w:p>
        <w:p w14:paraId="4A025C04" w14:textId="7CB5EE90" w:rsidR="00C856DA" w:rsidDel="005A225A" w:rsidRDefault="00C856DA">
          <w:pPr>
            <w:pStyle w:val="TJ2"/>
            <w:rPr>
              <w:del w:id="417" w:author="Péter Selyem" w:date="2025-05-05T19:33:00Z" w16du:dateUtc="2025-05-05T17:33:00Z"/>
              <w:rFonts w:asciiTheme="minorHAnsi" w:eastAsiaTheme="minorEastAsia" w:hAnsiTheme="minorHAnsi" w:cstheme="minorBidi"/>
              <w:noProof/>
              <w:sz w:val="22"/>
              <w:szCs w:val="22"/>
              <w:lang w:eastAsia="hu-HU"/>
            </w:rPr>
          </w:pPr>
          <w:del w:id="418" w:author="Péter Selyem" w:date="2025-05-05T19:33:00Z" w16du:dateUtc="2025-05-05T17:33:00Z">
            <w:r w:rsidRPr="00EF6B83" w:rsidDel="005A225A">
              <w:rPr>
                <w:rStyle w:val="Hiperhivatkozs"/>
                <w:noProof/>
                <w14:scene3d>
                  <w14:camera w14:prst="orthographicFront"/>
                  <w14:lightRig w14:rig="threePt" w14:dir="t">
                    <w14:rot w14:lat="0" w14:lon="0" w14:rev="0"/>
                  </w14:lightRig>
                </w14:scene3d>
              </w:rPr>
              <w:delText>2.2.</w:delText>
            </w:r>
            <w:r w:rsidDel="005A225A">
              <w:rPr>
                <w:rFonts w:asciiTheme="minorHAnsi" w:eastAsiaTheme="minorEastAsia" w:hAnsiTheme="minorHAnsi" w:cstheme="minorBidi"/>
                <w:noProof/>
                <w:sz w:val="22"/>
                <w:szCs w:val="22"/>
                <w:lang w:eastAsia="hu-HU"/>
              </w:rPr>
              <w:tab/>
            </w:r>
            <w:r w:rsidRPr="00EF6B83" w:rsidDel="005A225A">
              <w:rPr>
                <w:rStyle w:val="Hiperhivatkozs"/>
                <w:noProof/>
              </w:rPr>
              <w:delText>Planet Fitness</w:delText>
            </w:r>
            <w:r w:rsidDel="005A225A">
              <w:rPr>
                <w:noProof/>
                <w:webHidden/>
              </w:rPr>
              <w:tab/>
              <w:delText>17</w:delText>
            </w:r>
          </w:del>
        </w:p>
        <w:p w14:paraId="5790F339" w14:textId="7B83F42F" w:rsidR="00C856DA" w:rsidDel="005A225A" w:rsidRDefault="00C856DA">
          <w:pPr>
            <w:pStyle w:val="TJ1"/>
            <w:rPr>
              <w:del w:id="419" w:author="Péter Selyem" w:date="2025-05-05T19:33:00Z" w16du:dateUtc="2025-05-05T17:33:00Z"/>
              <w:rFonts w:asciiTheme="minorHAnsi" w:eastAsiaTheme="minorEastAsia" w:hAnsiTheme="minorHAnsi" w:cstheme="minorBidi"/>
              <w:b w:val="0"/>
              <w:bCs w:val="0"/>
              <w:noProof/>
              <w:sz w:val="22"/>
              <w:szCs w:val="22"/>
              <w:lang w:eastAsia="hu-HU"/>
            </w:rPr>
          </w:pPr>
          <w:del w:id="420" w:author="Péter Selyem" w:date="2025-05-05T19:33:00Z" w16du:dateUtc="2025-05-05T17:33:00Z">
            <w:r w:rsidRPr="00EF6B83" w:rsidDel="005A225A">
              <w:rPr>
                <w:rStyle w:val="Hiperhivatkozs"/>
                <w:rFonts w:ascii="Arial" w:hAnsi="Arial"/>
                <w:noProof/>
              </w:rPr>
              <w:delText>3.</w:delText>
            </w:r>
            <w:r w:rsidDel="005A225A">
              <w:rPr>
                <w:rFonts w:asciiTheme="minorHAnsi" w:eastAsiaTheme="minorEastAsia" w:hAnsiTheme="minorHAnsi" w:cstheme="minorBidi"/>
                <w:b w:val="0"/>
                <w:bCs w:val="0"/>
                <w:noProof/>
                <w:sz w:val="22"/>
                <w:szCs w:val="22"/>
                <w:lang w:eastAsia="hu-HU"/>
              </w:rPr>
              <w:tab/>
            </w:r>
            <w:r w:rsidRPr="00EF6B83" w:rsidDel="005A225A">
              <w:rPr>
                <w:rStyle w:val="Hiperhivatkozs"/>
                <w:noProof/>
              </w:rPr>
              <w:delText>Rendszerterv</w:delText>
            </w:r>
            <w:r w:rsidDel="005A225A">
              <w:rPr>
                <w:noProof/>
                <w:webHidden/>
              </w:rPr>
              <w:tab/>
              <w:delText>17</w:delText>
            </w:r>
          </w:del>
        </w:p>
        <w:p w14:paraId="6ECFAF84" w14:textId="05EB22B5" w:rsidR="00C856DA" w:rsidDel="005A225A" w:rsidRDefault="00C856DA">
          <w:pPr>
            <w:pStyle w:val="TJ1"/>
            <w:rPr>
              <w:del w:id="421" w:author="Péter Selyem" w:date="2025-05-05T19:33:00Z" w16du:dateUtc="2025-05-05T17:33:00Z"/>
              <w:rFonts w:asciiTheme="minorHAnsi" w:eastAsiaTheme="minorEastAsia" w:hAnsiTheme="minorHAnsi" w:cstheme="minorBidi"/>
              <w:b w:val="0"/>
              <w:bCs w:val="0"/>
              <w:noProof/>
              <w:sz w:val="22"/>
              <w:szCs w:val="22"/>
              <w:lang w:eastAsia="hu-HU"/>
            </w:rPr>
          </w:pPr>
          <w:del w:id="422" w:author="Péter Selyem" w:date="2025-05-05T19:33:00Z" w16du:dateUtc="2025-05-05T17:33:00Z">
            <w:r w:rsidRPr="00EF6B83" w:rsidDel="005A225A">
              <w:rPr>
                <w:rStyle w:val="Hiperhivatkozs"/>
                <w:rFonts w:ascii="Arial" w:hAnsi="Arial"/>
                <w:noProof/>
              </w:rPr>
              <w:delText>4.</w:delText>
            </w:r>
            <w:r w:rsidDel="005A225A">
              <w:rPr>
                <w:rFonts w:asciiTheme="minorHAnsi" w:eastAsiaTheme="minorEastAsia" w:hAnsiTheme="minorHAnsi" w:cstheme="minorBidi"/>
                <w:b w:val="0"/>
                <w:bCs w:val="0"/>
                <w:noProof/>
                <w:sz w:val="22"/>
                <w:szCs w:val="22"/>
                <w:lang w:eastAsia="hu-HU"/>
              </w:rPr>
              <w:tab/>
            </w:r>
            <w:r w:rsidRPr="00EF6B83" w:rsidDel="005A225A">
              <w:rPr>
                <w:rStyle w:val="Hiperhivatkozs"/>
                <w:noProof/>
              </w:rPr>
              <w:delText>Adatbázis</w:delText>
            </w:r>
            <w:r w:rsidDel="005A225A">
              <w:rPr>
                <w:noProof/>
                <w:webHidden/>
              </w:rPr>
              <w:tab/>
              <w:delText>18</w:delText>
            </w:r>
          </w:del>
        </w:p>
        <w:p w14:paraId="308D44AE" w14:textId="7C9DA2E8" w:rsidR="00C856DA" w:rsidDel="005A225A" w:rsidRDefault="00C856DA">
          <w:pPr>
            <w:pStyle w:val="TJ2"/>
            <w:rPr>
              <w:del w:id="423" w:author="Péter Selyem" w:date="2025-05-05T19:33:00Z" w16du:dateUtc="2025-05-05T17:33:00Z"/>
              <w:rFonts w:asciiTheme="minorHAnsi" w:eastAsiaTheme="minorEastAsia" w:hAnsiTheme="minorHAnsi" w:cstheme="minorBidi"/>
              <w:noProof/>
              <w:sz w:val="22"/>
              <w:szCs w:val="22"/>
              <w:lang w:eastAsia="hu-HU"/>
            </w:rPr>
          </w:pPr>
          <w:del w:id="424" w:author="Péter Selyem" w:date="2025-05-05T19:33:00Z" w16du:dateUtc="2025-05-05T17:33:00Z">
            <w:r w:rsidRPr="00EF6B83" w:rsidDel="005A225A">
              <w:rPr>
                <w:rStyle w:val="Hiperhivatkozs"/>
                <w:noProof/>
                <w14:scene3d>
                  <w14:camera w14:prst="orthographicFront"/>
                  <w14:lightRig w14:rig="threePt" w14:dir="t">
                    <w14:rot w14:lat="0" w14:lon="0" w14:rev="0"/>
                  </w14:lightRig>
                </w14:scene3d>
              </w:rPr>
              <w:delText>4.1.</w:delText>
            </w:r>
            <w:r w:rsidDel="005A225A">
              <w:rPr>
                <w:rFonts w:asciiTheme="minorHAnsi" w:eastAsiaTheme="minorEastAsia" w:hAnsiTheme="minorHAnsi" w:cstheme="minorBidi"/>
                <w:noProof/>
                <w:sz w:val="22"/>
                <w:szCs w:val="22"/>
                <w:lang w:eastAsia="hu-HU"/>
              </w:rPr>
              <w:tab/>
            </w:r>
            <w:r w:rsidRPr="00EF6B83" w:rsidDel="005A225A">
              <w:rPr>
                <w:rStyle w:val="Hiperhivatkozs"/>
                <w:noProof/>
              </w:rPr>
              <w:delText>Users tábla</w:delText>
            </w:r>
            <w:r w:rsidDel="005A225A">
              <w:rPr>
                <w:noProof/>
                <w:webHidden/>
              </w:rPr>
              <w:tab/>
              <w:delText>19</w:delText>
            </w:r>
          </w:del>
        </w:p>
        <w:p w14:paraId="36908614" w14:textId="369A02DE" w:rsidR="00C856DA" w:rsidDel="005A225A" w:rsidRDefault="00C856DA">
          <w:pPr>
            <w:pStyle w:val="TJ2"/>
            <w:rPr>
              <w:del w:id="425" w:author="Péter Selyem" w:date="2025-05-05T19:33:00Z" w16du:dateUtc="2025-05-05T17:33:00Z"/>
              <w:rFonts w:asciiTheme="minorHAnsi" w:eastAsiaTheme="minorEastAsia" w:hAnsiTheme="minorHAnsi" w:cstheme="minorBidi"/>
              <w:noProof/>
              <w:sz w:val="22"/>
              <w:szCs w:val="22"/>
              <w:lang w:eastAsia="hu-HU"/>
            </w:rPr>
          </w:pPr>
          <w:del w:id="426" w:author="Péter Selyem" w:date="2025-05-05T19:33:00Z" w16du:dateUtc="2025-05-05T17:33:00Z">
            <w:r w:rsidRPr="00EF6B83" w:rsidDel="005A225A">
              <w:rPr>
                <w:rStyle w:val="Hiperhivatkozs"/>
                <w:noProof/>
                <w14:scene3d>
                  <w14:camera w14:prst="orthographicFront"/>
                  <w14:lightRig w14:rig="threePt" w14:dir="t">
                    <w14:rot w14:lat="0" w14:lon="0" w14:rev="0"/>
                  </w14:lightRig>
                </w14:scene3d>
              </w:rPr>
              <w:delText>4.2.</w:delText>
            </w:r>
            <w:r w:rsidDel="005A225A">
              <w:rPr>
                <w:rFonts w:asciiTheme="minorHAnsi" w:eastAsiaTheme="minorEastAsia" w:hAnsiTheme="minorHAnsi" w:cstheme="minorBidi"/>
                <w:noProof/>
                <w:sz w:val="22"/>
                <w:szCs w:val="22"/>
                <w:lang w:eastAsia="hu-HU"/>
              </w:rPr>
              <w:tab/>
            </w:r>
            <w:r w:rsidRPr="00EF6B83" w:rsidDel="005A225A">
              <w:rPr>
                <w:rStyle w:val="Hiperhivatkozs"/>
                <w:noProof/>
              </w:rPr>
              <w:delText>Trainers tábla</w:delText>
            </w:r>
            <w:r w:rsidDel="005A225A">
              <w:rPr>
                <w:noProof/>
                <w:webHidden/>
              </w:rPr>
              <w:tab/>
              <w:delText>20</w:delText>
            </w:r>
          </w:del>
        </w:p>
        <w:p w14:paraId="61746FF3" w14:textId="0FA874B1" w:rsidR="00C856DA" w:rsidDel="005A225A" w:rsidRDefault="00C856DA">
          <w:pPr>
            <w:pStyle w:val="TJ2"/>
            <w:rPr>
              <w:del w:id="427" w:author="Péter Selyem" w:date="2025-05-05T19:33:00Z" w16du:dateUtc="2025-05-05T17:33:00Z"/>
              <w:rFonts w:asciiTheme="minorHAnsi" w:eastAsiaTheme="minorEastAsia" w:hAnsiTheme="minorHAnsi" w:cstheme="minorBidi"/>
              <w:noProof/>
              <w:sz w:val="22"/>
              <w:szCs w:val="22"/>
              <w:lang w:eastAsia="hu-HU"/>
            </w:rPr>
          </w:pPr>
          <w:del w:id="428" w:author="Péter Selyem" w:date="2025-05-05T19:33:00Z" w16du:dateUtc="2025-05-05T17:33:00Z">
            <w:r w:rsidRPr="00EF6B83" w:rsidDel="005A225A">
              <w:rPr>
                <w:rStyle w:val="Hiperhivatkozs"/>
                <w:noProof/>
                <w14:scene3d>
                  <w14:camera w14:prst="orthographicFront"/>
                  <w14:lightRig w14:rig="threePt" w14:dir="t">
                    <w14:rot w14:lat="0" w14:lon="0" w14:rev="0"/>
                  </w14:lightRig>
                </w14:scene3d>
              </w:rPr>
              <w:delText>4.3.</w:delText>
            </w:r>
            <w:r w:rsidDel="005A225A">
              <w:rPr>
                <w:rFonts w:asciiTheme="minorHAnsi" w:eastAsiaTheme="minorEastAsia" w:hAnsiTheme="minorHAnsi" w:cstheme="minorBidi"/>
                <w:noProof/>
                <w:sz w:val="22"/>
                <w:szCs w:val="22"/>
                <w:lang w:eastAsia="hu-HU"/>
              </w:rPr>
              <w:tab/>
            </w:r>
            <w:r w:rsidRPr="00EF6B83" w:rsidDel="005A225A">
              <w:rPr>
                <w:rStyle w:val="Hiperhivatkozs"/>
                <w:noProof/>
              </w:rPr>
              <w:delText>Classes tábla</w:delText>
            </w:r>
            <w:r w:rsidDel="005A225A">
              <w:rPr>
                <w:noProof/>
                <w:webHidden/>
              </w:rPr>
              <w:tab/>
              <w:delText>20</w:delText>
            </w:r>
          </w:del>
        </w:p>
        <w:p w14:paraId="4AF7B071" w14:textId="5BDEDFE7" w:rsidR="00C856DA" w:rsidDel="005A225A" w:rsidRDefault="00C856DA">
          <w:pPr>
            <w:pStyle w:val="TJ2"/>
            <w:rPr>
              <w:del w:id="429" w:author="Péter Selyem" w:date="2025-05-05T19:33:00Z" w16du:dateUtc="2025-05-05T17:33:00Z"/>
              <w:rFonts w:asciiTheme="minorHAnsi" w:eastAsiaTheme="minorEastAsia" w:hAnsiTheme="minorHAnsi" w:cstheme="minorBidi"/>
              <w:noProof/>
              <w:sz w:val="22"/>
              <w:szCs w:val="22"/>
              <w:lang w:eastAsia="hu-HU"/>
            </w:rPr>
          </w:pPr>
          <w:del w:id="430" w:author="Péter Selyem" w:date="2025-05-05T19:33:00Z" w16du:dateUtc="2025-05-05T17:33:00Z">
            <w:r w:rsidRPr="00EF6B83" w:rsidDel="005A225A">
              <w:rPr>
                <w:rStyle w:val="Hiperhivatkozs"/>
                <w:noProof/>
                <w14:scene3d>
                  <w14:camera w14:prst="orthographicFront"/>
                  <w14:lightRig w14:rig="threePt" w14:dir="t">
                    <w14:rot w14:lat="0" w14:lon="0" w14:rev="0"/>
                  </w14:lightRig>
                </w14:scene3d>
              </w:rPr>
              <w:delText>4.4.</w:delText>
            </w:r>
            <w:r w:rsidDel="005A225A">
              <w:rPr>
                <w:rFonts w:asciiTheme="minorHAnsi" w:eastAsiaTheme="minorEastAsia" w:hAnsiTheme="minorHAnsi" w:cstheme="minorBidi"/>
                <w:noProof/>
                <w:sz w:val="22"/>
                <w:szCs w:val="22"/>
                <w:lang w:eastAsia="hu-HU"/>
              </w:rPr>
              <w:tab/>
            </w:r>
            <w:r w:rsidRPr="00EF6B83" w:rsidDel="005A225A">
              <w:rPr>
                <w:rStyle w:val="Hiperhivatkozs"/>
                <w:noProof/>
              </w:rPr>
              <w:delText>ClassAttendees</w:delText>
            </w:r>
            <w:r w:rsidDel="005A225A">
              <w:rPr>
                <w:noProof/>
                <w:webHidden/>
              </w:rPr>
              <w:tab/>
              <w:delText>20</w:delText>
            </w:r>
          </w:del>
        </w:p>
        <w:p w14:paraId="1B38BFDC" w14:textId="4B02F486" w:rsidR="00C856DA" w:rsidDel="005A225A" w:rsidRDefault="00C856DA">
          <w:pPr>
            <w:pStyle w:val="TJ2"/>
            <w:rPr>
              <w:del w:id="431" w:author="Péter Selyem" w:date="2025-05-05T19:33:00Z" w16du:dateUtc="2025-05-05T17:33:00Z"/>
              <w:rFonts w:asciiTheme="minorHAnsi" w:eastAsiaTheme="minorEastAsia" w:hAnsiTheme="minorHAnsi" w:cstheme="minorBidi"/>
              <w:noProof/>
              <w:sz w:val="22"/>
              <w:szCs w:val="22"/>
              <w:lang w:eastAsia="hu-HU"/>
            </w:rPr>
          </w:pPr>
          <w:del w:id="432" w:author="Péter Selyem" w:date="2025-05-05T19:33:00Z" w16du:dateUtc="2025-05-05T17:33:00Z">
            <w:r w:rsidRPr="00EF6B83" w:rsidDel="005A225A">
              <w:rPr>
                <w:rStyle w:val="Hiperhivatkozs"/>
                <w:noProof/>
                <w14:scene3d>
                  <w14:camera w14:prst="orthographicFront"/>
                  <w14:lightRig w14:rig="threePt" w14:dir="t">
                    <w14:rot w14:lat="0" w14:lon="0" w14:rev="0"/>
                  </w14:lightRig>
                </w14:scene3d>
              </w:rPr>
              <w:delText>4.5.</w:delText>
            </w:r>
            <w:r w:rsidDel="005A225A">
              <w:rPr>
                <w:rFonts w:asciiTheme="minorHAnsi" w:eastAsiaTheme="minorEastAsia" w:hAnsiTheme="minorHAnsi" w:cstheme="minorBidi"/>
                <w:noProof/>
                <w:sz w:val="22"/>
                <w:szCs w:val="22"/>
                <w:lang w:eastAsia="hu-HU"/>
              </w:rPr>
              <w:tab/>
            </w:r>
            <w:r w:rsidRPr="00EF6B83" w:rsidDel="005A225A">
              <w:rPr>
                <w:rStyle w:val="Hiperhivatkozs"/>
                <w:noProof/>
              </w:rPr>
              <w:delText>TicketTypes</w:delText>
            </w:r>
            <w:r w:rsidDel="005A225A">
              <w:rPr>
                <w:noProof/>
                <w:webHidden/>
              </w:rPr>
              <w:tab/>
              <w:delText>20</w:delText>
            </w:r>
          </w:del>
        </w:p>
        <w:p w14:paraId="6B252878" w14:textId="398B35F6" w:rsidR="00C856DA" w:rsidDel="005A225A" w:rsidRDefault="00C856DA">
          <w:pPr>
            <w:pStyle w:val="TJ2"/>
            <w:rPr>
              <w:del w:id="433" w:author="Péter Selyem" w:date="2025-05-05T19:33:00Z" w16du:dateUtc="2025-05-05T17:33:00Z"/>
              <w:rFonts w:asciiTheme="minorHAnsi" w:eastAsiaTheme="minorEastAsia" w:hAnsiTheme="minorHAnsi" w:cstheme="minorBidi"/>
              <w:noProof/>
              <w:sz w:val="22"/>
              <w:szCs w:val="22"/>
              <w:lang w:eastAsia="hu-HU"/>
            </w:rPr>
          </w:pPr>
          <w:del w:id="434" w:author="Péter Selyem" w:date="2025-05-05T19:33:00Z" w16du:dateUtc="2025-05-05T17:33:00Z">
            <w:r w:rsidRPr="00EF6B83" w:rsidDel="005A225A">
              <w:rPr>
                <w:rStyle w:val="Hiperhivatkozs"/>
                <w:noProof/>
                <w14:scene3d>
                  <w14:camera w14:prst="orthographicFront"/>
                  <w14:lightRig w14:rig="threePt" w14:dir="t">
                    <w14:rot w14:lat="0" w14:lon="0" w14:rev="0"/>
                  </w14:lightRig>
                </w14:scene3d>
              </w:rPr>
              <w:delText>4.6.</w:delText>
            </w:r>
            <w:r w:rsidDel="005A225A">
              <w:rPr>
                <w:rFonts w:asciiTheme="minorHAnsi" w:eastAsiaTheme="minorEastAsia" w:hAnsiTheme="minorHAnsi" w:cstheme="minorBidi"/>
                <w:noProof/>
                <w:sz w:val="22"/>
                <w:szCs w:val="22"/>
                <w:lang w:eastAsia="hu-HU"/>
              </w:rPr>
              <w:tab/>
            </w:r>
            <w:r w:rsidRPr="00EF6B83" w:rsidDel="005A225A">
              <w:rPr>
                <w:rStyle w:val="Hiperhivatkozs"/>
                <w:noProof/>
              </w:rPr>
              <w:delText>BoughtTickets</w:delText>
            </w:r>
            <w:r w:rsidDel="005A225A">
              <w:rPr>
                <w:noProof/>
                <w:webHidden/>
              </w:rPr>
              <w:tab/>
              <w:delText>21</w:delText>
            </w:r>
          </w:del>
        </w:p>
        <w:p w14:paraId="0B8E83BA" w14:textId="473FE400" w:rsidR="00C856DA" w:rsidDel="005A225A" w:rsidRDefault="00C856DA">
          <w:pPr>
            <w:pStyle w:val="TJ2"/>
            <w:rPr>
              <w:del w:id="435" w:author="Péter Selyem" w:date="2025-05-05T19:33:00Z" w16du:dateUtc="2025-05-05T17:33:00Z"/>
              <w:rFonts w:asciiTheme="minorHAnsi" w:eastAsiaTheme="minorEastAsia" w:hAnsiTheme="minorHAnsi" w:cstheme="minorBidi"/>
              <w:noProof/>
              <w:sz w:val="22"/>
              <w:szCs w:val="22"/>
              <w:lang w:eastAsia="hu-HU"/>
            </w:rPr>
          </w:pPr>
          <w:del w:id="436" w:author="Péter Selyem" w:date="2025-05-05T19:33:00Z" w16du:dateUtc="2025-05-05T17:33:00Z">
            <w:r w:rsidRPr="00EF6B83" w:rsidDel="005A225A">
              <w:rPr>
                <w:rStyle w:val="Hiperhivatkozs"/>
                <w:noProof/>
                <w14:scene3d>
                  <w14:camera w14:prst="orthographicFront"/>
                  <w14:lightRig w14:rig="threePt" w14:dir="t">
                    <w14:rot w14:lat="0" w14:lon="0" w14:rev="0"/>
                  </w14:lightRig>
                </w14:scene3d>
              </w:rPr>
              <w:delText>4.7.</w:delText>
            </w:r>
            <w:r w:rsidDel="005A225A">
              <w:rPr>
                <w:rFonts w:asciiTheme="minorHAnsi" w:eastAsiaTheme="minorEastAsia" w:hAnsiTheme="minorHAnsi" w:cstheme="minorBidi"/>
                <w:noProof/>
                <w:sz w:val="22"/>
                <w:szCs w:val="22"/>
                <w:lang w:eastAsia="hu-HU"/>
              </w:rPr>
              <w:tab/>
            </w:r>
            <w:r w:rsidRPr="00EF6B83" w:rsidDel="005A225A">
              <w:rPr>
                <w:rStyle w:val="Hiperhivatkozs"/>
                <w:noProof/>
              </w:rPr>
              <w:delText>ActiveTickets</w:delText>
            </w:r>
            <w:r w:rsidDel="005A225A">
              <w:rPr>
                <w:noProof/>
                <w:webHidden/>
              </w:rPr>
              <w:tab/>
              <w:delText>21</w:delText>
            </w:r>
          </w:del>
        </w:p>
        <w:p w14:paraId="75601B0F" w14:textId="746819C2" w:rsidR="00C856DA" w:rsidDel="005A225A" w:rsidRDefault="00C856DA">
          <w:pPr>
            <w:pStyle w:val="TJ2"/>
            <w:rPr>
              <w:del w:id="437" w:author="Péter Selyem" w:date="2025-05-05T19:33:00Z" w16du:dateUtc="2025-05-05T17:33:00Z"/>
              <w:rFonts w:asciiTheme="minorHAnsi" w:eastAsiaTheme="minorEastAsia" w:hAnsiTheme="minorHAnsi" w:cstheme="minorBidi"/>
              <w:noProof/>
              <w:sz w:val="22"/>
              <w:szCs w:val="22"/>
              <w:lang w:eastAsia="hu-HU"/>
            </w:rPr>
          </w:pPr>
          <w:del w:id="438" w:author="Péter Selyem" w:date="2025-05-05T19:33:00Z" w16du:dateUtc="2025-05-05T17:33:00Z">
            <w:r w:rsidRPr="00EF6B83" w:rsidDel="005A225A">
              <w:rPr>
                <w:rStyle w:val="Hiperhivatkozs"/>
                <w:noProof/>
                <w14:scene3d>
                  <w14:camera w14:prst="orthographicFront"/>
                  <w14:lightRig w14:rig="threePt" w14:dir="t">
                    <w14:rot w14:lat="0" w14:lon="0" w14:rev="0"/>
                  </w14:lightRig>
                </w14:scene3d>
              </w:rPr>
              <w:delText>4.8.</w:delText>
            </w:r>
            <w:r w:rsidDel="005A225A">
              <w:rPr>
                <w:rFonts w:asciiTheme="minorHAnsi" w:eastAsiaTheme="minorEastAsia" w:hAnsiTheme="minorHAnsi" w:cstheme="minorBidi"/>
                <w:noProof/>
                <w:sz w:val="22"/>
                <w:szCs w:val="22"/>
                <w:lang w:eastAsia="hu-HU"/>
              </w:rPr>
              <w:tab/>
            </w:r>
            <w:r w:rsidRPr="00EF6B83" w:rsidDel="005A225A">
              <w:rPr>
                <w:rStyle w:val="Hiperhivatkozs"/>
                <w:noProof/>
              </w:rPr>
              <w:delText>Logs</w:delText>
            </w:r>
            <w:r w:rsidDel="005A225A">
              <w:rPr>
                <w:noProof/>
                <w:webHidden/>
              </w:rPr>
              <w:tab/>
              <w:delText>21</w:delText>
            </w:r>
          </w:del>
        </w:p>
        <w:p w14:paraId="02FAF9E7" w14:textId="292BE33E" w:rsidR="00C856DA" w:rsidDel="005A225A" w:rsidRDefault="00C856DA">
          <w:pPr>
            <w:pStyle w:val="TJ2"/>
            <w:rPr>
              <w:del w:id="439" w:author="Péter Selyem" w:date="2025-05-05T19:33:00Z" w16du:dateUtc="2025-05-05T17:33:00Z"/>
              <w:rFonts w:asciiTheme="minorHAnsi" w:eastAsiaTheme="minorEastAsia" w:hAnsiTheme="minorHAnsi" w:cstheme="minorBidi"/>
              <w:noProof/>
              <w:sz w:val="22"/>
              <w:szCs w:val="22"/>
              <w:lang w:eastAsia="hu-HU"/>
            </w:rPr>
          </w:pPr>
          <w:del w:id="440" w:author="Péter Selyem" w:date="2025-05-05T19:33:00Z" w16du:dateUtc="2025-05-05T17:33:00Z">
            <w:r w:rsidRPr="00EF6B83" w:rsidDel="005A225A">
              <w:rPr>
                <w:rStyle w:val="Hiperhivatkozs"/>
                <w:noProof/>
                <w14:scene3d>
                  <w14:camera w14:prst="orthographicFront"/>
                  <w14:lightRig w14:rig="threePt" w14:dir="t">
                    <w14:rot w14:lat="0" w14:lon="0" w14:rev="0"/>
                  </w14:lightRig>
                </w14:scene3d>
              </w:rPr>
              <w:delText>4.9.</w:delText>
            </w:r>
            <w:r w:rsidDel="005A225A">
              <w:rPr>
                <w:rFonts w:asciiTheme="minorHAnsi" w:eastAsiaTheme="minorEastAsia" w:hAnsiTheme="minorHAnsi" w:cstheme="minorBidi"/>
                <w:noProof/>
                <w:sz w:val="22"/>
                <w:szCs w:val="22"/>
                <w:lang w:eastAsia="hu-HU"/>
              </w:rPr>
              <w:tab/>
            </w:r>
            <w:r w:rsidRPr="00EF6B83" w:rsidDel="005A225A">
              <w:rPr>
                <w:rStyle w:val="Hiperhivatkozs"/>
                <w:noProof/>
              </w:rPr>
              <w:delText>Exercise</w:delText>
            </w:r>
            <w:r w:rsidDel="005A225A">
              <w:rPr>
                <w:noProof/>
                <w:webHidden/>
              </w:rPr>
              <w:tab/>
              <w:delText>21</w:delText>
            </w:r>
          </w:del>
        </w:p>
        <w:p w14:paraId="7151B24F" w14:textId="1A9383DB" w:rsidR="00C856DA" w:rsidDel="005A225A" w:rsidRDefault="00C856DA">
          <w:pPr>
            <w:pStyle w:val="TJ1"/>
            <w:rPr>
              <w:del w:id="441" w:author="Péter Selyem" w:date="2025-05-05T19:33:00Z" w16du:dateUtc="2025-05-05T17:33:00Z"/>
              <w:rFonts w:asciiTheme="minorHAnsi" w:eastAsiaTheme="minorEastAsia" w:hAnsiTheme="minorHAnsi" w:cstheme="minorBidi"/>
              <w:b w:val="0"/>
              <w:bCs w:val="0"/>
              <w:noProof/>
              <w:sz w:val="22"/>
              <w:szCs w:val="22"/>
              <w:lang w:eastAsia="hu-HU"/>
            </w:rPr>
          </w:pPr>
          <w:del w:id="442" w:author="Péter Selyem" w:date="2025-05-05T19:33:00Z" w16du:dateUtc="2025-05-05T17:33:00Z">
            <w:r w:rsidRPr="00EF6B83" w:rsidDel="005A225A">
              <w:rPr>
                <w:rStyle w:val="Hiperhivatkozs"/>
                <w:rFonts w:ascii="Arial" w:hAnsi="Arial"/>
                <w:noProof/>
              </w:rPr>
              <w:delText>5.</w:delText>
            </w:r>
            <w:r w:rsidDel="005A225A">
              <w:rPr>
                <w:rFonts w:asciiTheme="minorHAnsi" w:eastAsiaTheme="minorEastAsia" w:hAnsiTheme="minorHAnsi" w:cstheme="minorBidi"/>
                <w:b w:val="0"/>
                <w:bCs w:val="0"/>
                <w:noProof/>
                <w:sz w:val="22"/>
                <w:szCs w:val="22"/>
                <w:lang w:eastAsia="hu-HU"/>
              </w:rPr>
              <w:tab/>
            </w:r>
            <w:r w:rsidRPr="00EF6B83" w:rsidDel="005A225A">
              <w:rPr>
                <w:rStyle w:val="Hiperhivatkozs"/>
                <w:noProof/>
              </w:rPr>
              <w:delText>Megvalósítás</w:delText>
            </w:r>
            <w:r w:rsidDel="005A225A">
              <w:rPr>
                <w:noProof/>
                <w:webHidden/>
              </w:rPr>
              <w:tab/>
              <w:delText>22</w:delText>
            </w:r>
          </w:del>
        </w:p>
        <w:p w14:paraId="66328506" w14:textId="2D0A4810" w:rsidR="00C856DA" w:rsidDel="005A225A" w:rsidRDefault="00C856DA">
          <w:pPr>
            <w:pStyle w:val="TJ2"/>
            <w:rPr>
              <w:del w:id="443" w:author="Péter Selyem" w:date="2025-05-05T19:33:00Z" w16du:dateUtc="2025-05-05T17:33:00Z"/>
              <w:rFonts w:asciiTheme="minorHAnsi" w:eastAsiaTheme="minorEastAsia" w:hAnsiTheme="minorHAnsi" w:cstheme="minorBidi"/>
              <w:noProof/>
              <w:sz w:val="22"/>
              <w:szCs w:val="22"/>
              <w:lang w:eastAsia="hu-HU"/>
            </w:rPr>
          </w:pPr>
          <w:del w:id="444" w:author="Péter Selyem" w:date="2025-05-05T19:33:00Z" w16du:dateUtc="2025-05-05T17:33:00Z">
            <w:r w:rsidRPr="00EF6B83" w:rsidDel="005A225A">
              <w:rPr>
                <w:rStyle w:val="Hiperhivatkozs"/>
                <w:noProof/>
                <w14:scene3d>
                  <w14:camera w14:prst="orthographicFront"/>
                  <w14:lightRig w14:rig="threePt" w14:dir="t">
                    <w14:rot w14:lat="0" w14:lon="0" w14:rev="0"/>
                  </w14:lightRig>
                </w14:scene3d>
              </w:rPr>
              <w:delText>5.1.</w:delText>
            </w:r>
            <w:r w:rsidDel="005A225A">
              <w:rPr>
                <w:rFonts w:asciiTheme="minorHAnsi" w:eastAsiaTheme="minorEastAsia" w:hAnsiTheme="minorHAnsi" w:cstheme="minorBidi"/>
                <w:noProof/>
                <w:sz w:val="22"/>
                <w:szCs w:val="22"/>
                <w:lang w:eastAsia="hu-HU"/>
              </w:rPr>
              <w:tab/>
            </w:r>
            <w:r w:rsidRPr="00EF6B83" w:rsidDel="005A225A">
              <w:rPr>
                <w:rStyle w:val="Hiperhivatkozs"/>
                <w:noProof/>
              </w:rPr>
              <w:delText>Oldal Térkép</w:delText>
            </w:r>
            <w:r w:rsidDel="005A225A">
              <w:rPr>
                <w:noProof/>
                <w:webHidden/>
              </w:rPr>
              <w:tab/>
              <w:delText>22</w:delText>
            </w:r>
          </w:del>
        </w:p>
        <w:p w14:paraId="3B261F8E" w14:textId="1153ACC7" w:rsidR="00C856DA" w:rsidDel="005A225A" w:rsidRDefault="00C856DA">
          <w:pPr>
            <w:pStyle w:val="TJ1"/>
            <w:rPr>
              <w:del w:id="445" w:author="Péter Selyem" w:date="2025-05-05T19:33:00Z" w16du:dateUtc="2025-05-05T17:33:00Z"/>
              <w:rFonts w:asciiTheme="minorHAnsi" w:eastAsiaTheme="minorEastAsia" w:hAnsiTheme="minorHAnsi" w:cstheme="minorBidi"/>
              <w:b w:val="0"/>
              <w:bCs w:val="0"/>
              <w:noProof/>
              <w:sz w:val="22"/>
              <w:szCs w:val="22"/>
              <w:lang w:eastAsia="hu-HU"/>
            </w:rPr>
          </w:pPr>
          <w:del w:id="446" w:author="Péter Selyem" w:date="2025-05-05T19:33:00Z" w16du:dateUtc="2025-05-05T17:33:00Z">
            <w:r w:rsidRPr="00EF6B83" w:rsidDel="005A225A">
              <w:rPr>
                <w:rStyle w:val="Hiperhivatkozs"/>
                <w:rFonts w:ascii="Arial" w:hAnsi="Arial"/>
                <w:noProof/>
              </w:rPr>
              <w:delText>6.</w:delText>
            </w:r>
            <w:r w:rsidDel="005A225A">
              <w:rPr>
                <w:rFonts w:asciiTheme="minorHAnsi" w:eastAsiaTheme="minorEastAsia" w:hAnsiTheme="minorHAnsi" w:cstheme="minorBidi"/>
                <w:b w:val="0"/>
                <w:bCs w:val="0"/>
                <w:noProof/>
                <w:sz w:val="22"/>
                <w:szCs w:val="22"/>
                <w:lang w:eastAsia="hu-HU"/>
              </w:rPr>
              <w:tab/>
            </w:r>
            <w:r w:rsidRPr="00EF6B83" w:rsidDel="005A225A">
              <w:rPr>
                <w:rStyle w:val="Hiperhivatkozs"/>
                <w:noProof/>
              </w:rPr>
              <w:delText>Új fejezet</w:delText>
            </w:r>
            <w:r w:rsidDel="005A225A">
              <w:rPr>
                <w:noProof/>
                <w:webHidden/>
              </w:rPr>
              <w:tab/>
              <w:delText>25</w:delText>
            </w:r>
          </w:del>
        </w:p>
        <w:p w14:paraId="40956566" w14:textId="1F509F19" w:rsidR="00C856DA" w:rsidDel="005A225A" w:rsidRDefault="00C856DA">
          <w:pPr>
            <w:pStyle w:val="TJ2"/>
            <w:rPr>
              <w:del w:id="447" w:author="Péter Selyem" w:date="2025-05-05T19:33:00Z" w16du:dateUtc="2025-05-05T17:33:00Z"/>
              <w:rFonts w:asciiTheme="minorHAnsi" w:eastAsiaTheme="minorEastAsia" w:hAnsiTheme="minorHAnsi" w:cstheme="minorBidi"/>
              <w:noProof/>
              <w:sz w:val="22"/>
              <w:szCs w:val="22"/>
              <w:lang w:eastAsia="hu-HU"/>
            </w:rPr>
          </w:pPr>
          <w:del w:id="448" w:author="Péter Selyem" w:date="2025-05-05T19:33:00Z" w16du:dateUtc="2025-05-05T17:33:00Z">
            <w:r w:rsidRPr="00EF6B83" w:rsidDel="005A225A">
              <w:rPr>
                <w:rStyle w:val="Hiperhivatkozs"/>
                <w:noProof/>
                <w14:scene3d>
                  <w14:camera w14:prst="orthographicFront"/>
                  <w14:lightRig w14:rig="threePt" w14:dir="t">
                    <w14:rot w14:lat="0" w14:lon="0" w14:rev="0"/>
                  </w14:lightRig>
                </w14:scene3d>
              </w:rPr>
              <w:delText>6.1.</w:delText>
            </w:r>
            <w:r w:rsidDel="005A225A">
              <w:rPr>
                <w:rFonts w:asciiTheme="minorHAnsi" w:eastAsiaTheme="minorEastAsia" w:hAnsiTheme="minorHAnsi" w:cstheme="minorBidi"/>
                <w:noProof/>
                <w:sz w:val="22"/>
                <w:szCs w:val="22"/>
                <w:lang w:eastAsia="hu-HU"/>
              </w:rPr>
              <w:tab/>
            </w:r>
            <w:r w:rsidRPr="00EF6B83" w:rsidDel="005A225A">
              <w:rPr>
                <w:rStyle w:val="Hiperhivatkozs"/>
                <w:noProof/>
              </w:rPr>
              <w:delText>Új alfejezet</w:delText>
            </w:r>
            <w:r w:rsidDel="005A225A">
              <w:rPr>
                <w:noProof/>
                <w:webHidden/>
              </w:rPr>
              <w:tab/>
              <w:delText>25</w:delText>
            </w:r>
          </w:del>
        </w:p>
        <w:p w14:paraId="3E5FD997" w14:textId="5BE978A2" w:rsidR="00C856DA" w:rsidDel="005A225A" w:rsidRDefault="00C856DA">
          <w:pPr>
            <w:pStyle w:val="TJ1"/>
            <w:rPr>
              <w:del w:id="449" w:author="Péter Selyem" w:date="2025-05-05T19:33:00Z" w16du:dateUtc="2025-05-05T17:33:00Z"/>
              <w:rFonts w:asciiTheme="minorHAnsi" w:eastAsiaTheme="minorEastAsia" w:hAnsiTheme="minorHAnsi" w:cstheme="minorBidi"/>
              <w:b w:val="0"/>
              <w:bCs w:val="0"/>
              <w:noProof/>
              <w:sz w:val="22"/>
              <w:szCs w:val="22"/>
              <w:lang w:eastAsia="hu-HU"/>
            </w:rPr>
          </w:pPr>
          <w:del w:id="450" w:author="Péter Selyem" w:date="2025-05-05T19:33:00Z" w16du:dateUtc="2025-05-05T17:33:00Z">
            <w:r w:rsidRPr="00EF6B83" w:rsidDel="005A225A">
              <w:rPr>
                <w:rStyle w:val="Hiperhivatkozs"/>
                <w:rFonts w:ascii="Arial" w:hAnsi="Arial"/>
                <w:noProof/>
              </w:rPr>
              <w:delText>7.</w:delText>
            </w:r>
            <w:r w:rsidDel="005A225A">
              <w:rPr>
                <w:rFonts w:asciiTheme="minorHAnsi" w:eastAsiaTheme="minorEastAsia" w:hAnsiTheme="minorHAnsi" w:cstheme="minorBidi"/>
                <w:b w:val="0"/>
                <w:bCs w:val="0"/>
                <w:noProof/>
                <w:sz w:val="22"/>
                <w:szCs w:val="22"/>
                <w:lang w:eastAsia="hu-HU"/>
              </w:rPr>
              <w:tab/>
            </w:r>
            <w:r w:rsidRPr="00EF6B83" w:rsidDel="005A225A">
              <w:rPr>
                <w:rStyle w:val="Hiperhivatkozs"/>
                <w:noProof/>
              </w:rPr>
              <w:delText>Instrukciók</w:delText>
            </w:r>
            <w:r w:rsidDel="005A225A">
              <w:rPr>
                <w:noProof/>
                <w:webHidden/>
              </w:rPr>
              <w:tab/>
              <w:delText>25</w:delText>
            </w:r>
          </w:del>
        </w:p>
        <w:p w14:paraId="7E2B4008" w14:textId="66CC5EA3" w:rsidR="00C856DA" w:rsidDel="005A225A" w:rsidRDefault="00C856DA">
          <w:pPr>
            <w:pStyle w:val="TJ1"/>
            <w:rPr>
              <w:del w:id="451" w:author="Péter Selyem" w:date="2025-05-05T19:33:00Z" w16du:dateUtc="2025-05-05T17:33:00Z"/>
              <w:rFonts w:asciiTheme="minorHAnsi" w:eastAsiaTheme="minorEastAsia" w:hAnsiTheme="minorHAnsi" w:cstheme="minorBidi"/>
              <w:b w:val="0"/>
              <w:bCs w:val="0"/>
              <w:noProof/>
              <w:sz w:val="22"/>
              <w:szCs w:val="22"/>
              <w:lang w:eastAsia="hu-HU"/>
            </w:rPr>
          </w:pPr>
          <w:del w:id="452" w:author="Péter Selyem" w:date="2025-05-05T19:33:00Z" w16du:dateUtc="2025-05-05T17:33:00Z">
            <w:r w:rsidRPr="00EF6B83" w:rsidDel="005A225A">
              <w:rPr>
                <w:rStyle w:val="Hiperhivatkozs"/>
                <w:noProof/>
              </w:rPr>
              <w:delText>Irodalomjegyzék</w:delText>
            </w:r>
            <w:r w:rsidDel="005A225A">
              <w:rPr>
                <w:noProof/>
                <w:webHidden/>
              </w:rPr>
              <w:tab/>
              <w:delText>27</w:delText>
            </w:r>
          </w:del>
        </w:p>
        <w:p w14:paraId="5C446C5D" w14:textId="2D626D6E" w:rsidR="00C856DA" w:rsidDel="005A225A" w:rsidRDefault="00C856DA">
          <w:pPr>
            <w:pStyle w:val="TJ1"/>
            <w:rPr>
              <w:del w:id="453" w:author="Péter Selyem" w:date="2025-05-05T19:33:00Z" w16du:dateUtc="2025-05-05T17:33:00Z"/>
              <w:rFonts w:asciiTheme="minorHAnsi" w:eastAsiaTheme="minorEastAsia" w:hAnsiTheme="minorHAnsi" w:cstheme="minorBidi"/>
              <w:b w:val="0"/>
              <w:bCs w:val="0"/>
              <w:noProof/>
              <w:sz w:val="22"/>
              <w:szCs w:val="22"/>
              <w:lang w:eastAsia="hu-HU"/>
            </w:rPr>
          </w:pPr>
          <w:del w:id="454" w:author="Péter Selyem" w:date="2025-05-05T19:33:00Z" w16du:dateUtc="2025-05-05T17:33:00Z">
            <w:r w:rsidRPr="00EF6B83" w:rsidDel="005A225A">
              <w:rPr>
                <w:rStyle w:val="Hiperhivatkozs"/>
                <w:noProof/>
              </w:rPr>
              <w:delText>Mellékletek</w:delText>
            </w:r>
            <w:r w:rsidDel="005A225A">
              <w:rPr>
                <w:noProof/>
                <w:webHidden/>
              </w:rPr>
              <w:tab/>
              <w:delText>28</w:delText>
            </w:r>
          </w:del>
        </w:p>
        <w:p w14:paraId="47FE168F" w14:textId="7B4ADE66" w:rsidR="00C856DA" w:rsidDel="005A225A" w:rsidRDefault="00C856DA">
          <w:pPr>
            <w:pStyle w:val="TJ1"/>
            <w:rPr>
              <w:del w:id="455" w:author="Péter Selyem" w:date="2025-05-05T19:33:00Z" w16du:dateUtc="2025-05-05T17:33:00Z"/>
              <w:rFonts w:asciiTheme="minorHAnsi" w:eastAsiaTheme="minorEastAsia" w:hAnsiTheme="minorHAnsi" w:cstheme="minorBidi"/>
              <w:b w:val="0"/>
              <w:bCs w:val="0"/>
              <w:noProof/>
              <w:sz w:val="22"/>
              <w:szCs w:val="22"/>
              <w:lang w:eastAsia="hu-HU"/>
            </w:rPr>
          </w:pPr>
          <w:del w:id="456" w:author="Péter Selyem" w:date="2025-05-05T19:33:00Z" w16du:dateUtc="2025-05-05T17:33:00Z">
            <w:r w:rsidRPr="00EF6B83" w:rsidDel="005A225A">
              <w:rPr>
                <w:rStyle w:val="Hiperhivatkozs"/>
                <w:noProof/>
              </w:rPr>
              <w:delText>Ábrajegyzék</w:delText>
            </w:r>
            <w:r w:rsidDel="005A225A">
              <w:rPr>
                <w:noProof/>
                <w:webHidden/>
              </w:rPr>
              <w:tab/>
              <w:delText>29</w:delText>
            </w:r>
          </w:del>
        </w:p>
        <w:p w14:paraId="79B43F91" w14:textId="100649C1" w:rsidR="00C856DA" w:rsidDel="005A225A" w:rsidRDefault="00C856DA">
          <w:pPr>
            <w:pStyle w:val="TJ1"/>
            <w:rPr>
              <w:del w:id="457" w:author="Péter Selyem" w:date="2025-05-05T19:33:00Z" w16du:dateUtc="2025-05-05T17:33:00Z"/>
              <w:rFonts w:asciiTheme="minorHAnsi" w:eastAsiaTheme="minorEastAsia" w:hAnsiTheme="minorHAnsi" w:cstheme="minorBidi"/>
              <w:b w:val="0"/>
              <w:bCs w:val="0"/>
              <w:noProof/>
              <w:sz w:val="22"/>
              <w:szCs w:val="22"/>
              <w:lang w:eastAsia="hu-HU"/>
            </w:rPr>
          </w:pPr>
          <w:del w:id="458" w:author="Péter Selyem" w:date="2025-05-05T19:33:00Z" w16du:dateUtc="2025-05-05T17:33:00Z">
            <w:r w:rsidRPr="00EF6B83" w:rsidDel="005A225A">
              <w:rPr>
                <w:rStyle w:val="Hiperhivatkozs"/>
                <w:noProof/>
              </w:rPr>
              <w:delText>Táblázatjegyzék</w:delText>
            </w:r>
            <w:r w:rsidDel="005A225A">
              <w:rPr>
                <w:noProof/>
                <w:webHidden/>
              </w:rPr>
              <w:tab/>
              <w:delText>30</w:delText>
            </w:r>
          </w:del>
        </w:p>
        <w:p w14:paraId="77776ABA" w14:textId="288E2649" w:rsidR="00674F6E" w:rsidRDefault="00674F6E">
          <w:r>
            <w:rPr>
              <w:b/>
              <w:bCs/>
            </w:rPr>
            <w:fldChar w:fldCharType="end"/>
          </w:r>
        </w:p>
      </w:sdtContent>
    </w:sdt>
    <w:p w14:paraId="3B464EAB" w14:textId="77777777" w:rsidR="00842554" w:rsidRDefault="00842554" w:rsidP="00842554">
      <w:pPr>
        <w:tabs>
          <w:tab w:val="left" w:pos="1220"/>
        </w:tabs>
        <w:sectPr w:rsidR="00842554" w:rsidSect="00906D47">
          <w:headerReference w:type="default" r:id="rId15"/>
          <w:footerReference w:type="default" r:id="rId16"/>
          <w:type w:val="continuous"/>
          <w:pgSz w:w="11906" w:h="16838" w:code="9"/>
          <w:pgMar w:top="1418" w:right="1418" w:bottom="1418" w:left="1418" w:header="709" w:footer="709" w:gutter="567"/>
          <w:pgNumType w:start="2"/>
          <w:cols w:space="708"/>
          <w:docGrid w:linePitch="360"/>
        </w:sectPr>
      </w:pPr>
    </w:p>
    <w:p w14:paraId="1344BB95" w14:textId="0E27E3ED" w:rsidR="00842554" w:rsidRDefault="00842554">
      <w:pPr>
        <w:spacing w:after="160" w:line="259" w:lineRule="auto"/>
        <w:ind w:firstLine="0"/>
        <w:jc w:val="left"/>
        <w:rPr>
          <w:rFonts w:cs="Times New Roman"/>
          <w:bCs/>
          <w:caps/>
          <w:szCs w:val="24"/>
        </w:rPr>
      </w:pPr>
      <w:r>
        <w:lastRenderedPageBreak/>
        <w:br w:type="page"/>
      </w:r>
    </w:p>
    <w:p w14:paraId="4EDD0537" w14:textId="184B1B42" w:rsidR="00842554" w:rsidRDefault="00842554" w:rsidP="00842554">
      <w:pPr>
        <w:pStyle w:val="Cmsor1-szmozatlan"/>
      </w:pPr>
      <w:bookmarkStart w:id="459" w:name="_Toc197366435"/>
      <w:commentRangeStart w:id="460"/>
      <w:r>
        <w:lastRenderedPageBreak/>
        <w:t>Jelölésjegyzék</w:t>
      </w:r>
      <w:commentRangeEnd w:id="460"/>
      <w:r w:rsidR="005F030D">
        <w:rPr>
          <w:rStyle w:val="Jegyzethivatkozs"/>
          <w:rFonts w:eastAsiaTheme="minorHAnsi" w:cstheme="minorBidi"/>
          <w:b w:val="0"/>
          <w:color w:val="auto"/>
        </w:rPr>
        <w:commentReference w:id="460"/>
      </w:r>
      <w:bookmarkEnd w:id="459"/>
    </w:p>
    <w:p w14:paraId="2F96895B" w14:textId="77777777" w:rsidR="00842554" w:rsidRDefault="00842554">
      <w:pPr>
        <w:spacing w:after="160" w:line="259" w:lineRule="auto"/>
        <w:ind w:firstLine="0"/>
        <w:jc w:val="left"/>
      </w:pPr>
    </w:p>
    <w:p w14:paraId="24E516DF" w14:textId="198CC169" w:rsidR="008B5C7C" w:rsidRDefault="008B5C7C" w:rsidP="005F030D">
      <w:pPr>
        <w:pStyle w:val="Cmsor1"/>
        <w:pageBreakBefore/>
        <w:numPr>
          <w:ilvl w:val="0"/>
          <w:numId w:val="6"/>
        </w:numPr>
        <w:ind w:left="284"/>
        <w:rPr>
          <w:ins w:id="461" w:author="Win10" w:date="2025-04-25T21:13:00Z"/>
        </w:rPr>
      </w:pPr>
      <w:bookmarkStart w:id="462" w:name="_Toc197366436"/>
      <w:commentRangeStart w:id="463"/>
      <w:ins w:id="464" w:author="Win10" w:date="2025-04-25T21:13:00Z">
        <w:r>
          <w:lastRenderedPageBreak/>
          <w:t>Bevezetés</w:t>
        </w:r>
        <w:commentRangeEnd w:id="463"/>
        <w:r>
          <w:rPr>
            <w:rStyle w:val="Jegyzethivatkozs"/>
            <w:rFonts w:eastAsiaTheme="minorHAnsi" w:cstheme="minorBidi"/>
            <w:b w:val="0"/>
            <w:color w:val="auto"/>
          </w:rPr>
          <w:commentReference w:id="463"/>
        </w:r>
        <w:bookmarkEnd w:id="462"/>
      </w:ins>
    </w:p>
    <w:p w14:paraId="55CA4266" w14:textId="26E6A86D" w:rsidR="008B5C7C" w:rsidRDefault="008B5C7C">
      <w:pPr>
        <w:pStyle w:val="Firstparagraph"/>
        <w:rPr>
          <w:ins w:id="465" w:author="Selyem Péter Ferenc" w:date="2025-04-28T13:06:00Z"/>
        </w:rPr>
        <w:pPrChange w:id="466" w:author="Win10" w:date="2025-04-25T21:13:00Z">
          <w:pPr>
            <w:pStyle w:val="Cmsor1"/>
            <w:pageBreakBefore/>
            <w:numPr>
              <w:numId w:val="6"/>
            </w:numPr>
            <w:ind w:left="284"/>
          </w:pPr>
        </w:pPrChange>
      </w:pPr>
      <w:ins w:id="467" w:author="Win10" w:date="2025-04-25T21:14:00Z">
        <w:r>
          <w:t>A</w:t>
        </w:r>
        <w:del w:id="468" w:author="Péter Selyem" w:date="2025-05-05T20:15:00Z" w16du:dateUtc="2025-05-05T18:15:00Z">
          <w:r w:rsidDel="00113B30">
            <w:delText>z</w:delText>
          </w:r>
        </w:del>
        <w:r>
          <w:t xml:space="preserve"> szakdolgozatom egy </w:t>
        </w:r>
      </w:ins>
      <w:ins w:id="469" w:author="Win10" w:date="2025-04-25T21:17:00Z">
        <w:r>
          <w:t>e</w:t>
        </w:r>
      </w:ins>
      <w:ins w:id="470" w:author="Win10" w:date="2025-04-25T21:14:00Z">
        <w:r>
          <w:t>dzőterem</w:t>
        </w:r>
        <w:del w:id="471" w:author="Péter Selyem" w:date="2025-05-05T20:15:00Z" w16du:dateUtc="2025-05-05T18:15:00Z">
          <w:r w:rsidDel="00113B30">
            <w:delText>i</w:delText>
          </w:r>
        </w:del>
        <w:r>
          <w:t xml:space="preserve"> menedzsment webalkalmazás</w:t>
        </w:r>
      </w:ins>
      <w:ins w:id="472" w:author="Win10" w:date="2025-04-25T21:24:00Z">
        <w:r w:rsidR="00165ADE">
          <w:t xml:space="preserve"> </w:t>
        </w:r>
      </w:ins>
      <w:ins w:id="473" w:author="Win10" w:date="2025-04-25T21:14:00Z">
        <w:r>
          <w:t>megtervezéséről és megvalósításáról szól. Az alkalmazás ötlete 2024 nyarán jutott eszembe, amikor kezdtem komolyan edzőterembe járni és önmagamat fejleszteni. A terembe járva láttam, hogy még mindig a régimódi papírbérletet használják. A videókban, amiket megnéztem, hogy informálódjak afelől, hogy mit hogyan is kéne csinálni az edzés alatt, láttam sokféle edzőtermet. Voltak olyanok, ahol egy olyan beléptető kapu van, ahol be kell szkennelni a bérletet, hogy beengedjen. E</w:t>
        </w:r>
      </w:ins>
      <w:ins w:id="474" w:author="Péter Selyem" w:date="2025-05-05T20:16:00Z" w16du:dateUtc="2025-05-05T18:16:00Z">
        <w:r w:rsidR="00113B30">
          <w:t>zz</w:t>
        </w:r>
      </w:ins>
      <w:ins w:id="475" w:author="Win10" w:date="2025-04-25T21:14:00Z">
        <w:del w:id="476" w:author="Péter Selyem" w:date="2025-05-05T20:16:00Z" w16du:dateUtc="2025-05-05T18:16:00Z">
          <w:r w:rsidDel="00113B30">
            <w:delText>vv</w:delText>
          </w:r>
        </w:del>
        <w:r>
          <w:t>el kapcsolatban beszéltem másokkal, hogy mennyivel egyszerűbb és jobb lenne egy olyan terem, ahol online lehetne rendezni a jegyeket és bérleteket. Emellett, a terem a videóban látotthoz hasonló beléptető rendszerrel rendelkezne.</w:t>
        </w:r>
      </w:ins>
    </w:p>
    <w:p w14:paraId="76577F23" w14:textId="3A816E64" w:rsidR="00396871" w:rsidRPr="00396871" w:rsidRDefault="00396871">
      <w:pPr>
        <w:rPr>
          <w:ins w:id="477" w:author="Win10" w:date="2025-04-25T21:14:00Z"/>
        </w:rPr>
        <w:pPrChange w:id="478" w:author="Selyem Péter Ferenc" w:date="2025-04-28T13:06:00Z">
          <w:pPr>
            <w:pStyle w:val="Cmsor1"/>
            <w:pageBreakBefore/>
            <w:numPr>
              <w:numId w:val="6"/>
            </w:numPr>
            <w:ind w:left="284"/>
          </w:pPr>
        </w:pPrChange>
      </w:pPr>
      <w:ins w:id="479" w:author="Selyem Péter Ferenc" w:date="2025-04-28T13:06:00Z">
        <w:r>
          <w:t>A feladatom egy olyan</w:t>
        </w:r>
      </w:ins>
      <w:ins w:id="480" w:author="Selyem Péter Ferenc" w:date="2025-04-28T13:46:00Z">
        <w:r w:rsidR="00AD4115">
          <w:t xml:space="preserve"> egy könnyen használható webalkalmazás fejlesztése, amihez készítettem egy felhasználói felületet és egy kiszolgáló szervert. Ezen a felületen a felhasználó tud regisztrálni és ez után van lehetősége bejelentkezni és jegyeket vagy bérleteket venni, edzésekre jelentkezni, megnézni milyen hivatásos edzők vannak a </w:t>
        </w:r>
      </w:ins>
      <w:ins w:id="481" w:author="Selyem Péter Ferenc" w:date="2025-04-28T13:49:00Z">
        <w:r w:rsidR="00AD4115">
          <w:t>nyilvántartásban, és ha szeretné naplózhatja az edzéseit is. Ha egy edző jelentkezik be, akkor neki még lehetősége van külön edzéseket is kiírni. Adminok tudnak ezek felett még új jegyeket felvinni vagy meglévőket módosítani, felhasználók jogait változtatni</w:t>
        </w:r>
      </w:ins>
      <w:ins w:id="482" w:author="Selyem Péter Ferenc" w:date="2025-04-28T13:52:00Z">
        <w:r w:rsidR="00AD4115">
          <w:t xml:space="preserve"> vagy épp törölni egyfelhasználót</w:t>
        </w:r>
      </w:ins>
      <w:ins w:id="483" w:author="Selyem Péter Ferenc" w:date="2025-04-28T13:53:00Z">
        <w:r w:rsidR="00B32956">
          <w:t>.</w:t>
        </w:r>
      </w:ins>
    </w:p>
    <w:p w14:paraId="47E49550" w14:textId="3390D286" w:rsidR="008B5C7C" w:rsidDel="00B32956" w:rsidRDefault="008B5C7C">
      <w:pPr>
        <w:pStyle w:val="Firstparagraph"/>
        <w:ind w:firstLine="567"/>
        <w:rPr>
          <w:del w:id="484" w:author="Selyem Péter Ferenc" w:date="2025-04-28T13:53:00Z"/>
        </w:rPr>
        <w:pPrChange w:id="485" w:author="Win10" w:date="2025-04-25T21:14:00Z">
          <w:pPr>
            <w:pStyle w:val="Cmsor1"/>
            <w:pageBreakBefore/>
            <w:numPr>
              <w:numId w:val="6"/>
            </w:numPr>
            <w:ind w:left="284"/>
          </w:pPr>
        </w:pPrChange>
      </w:pPr>
      <w:ins w:id="486" w:author="Win10" w:date="2025-04-25T21:14:00Z">
        <w:del w:id="487" w:author="Selyem Péter Ferenc" w:date="2025-04-28T13:53:00Z">
          <w:r w:rsidDel="00B32956">
            <w:delText>A program megvalósításához a Visual Studio-t és a</w:delText>
          </w:r>
          <w:r w:rsidR="00165ADE" w:rsidDel="00B32956">
            <w:delText xml:space="preserve"> Visual Studio Code-ot használ</w:delText>
          </w:r>
        </w:del>
      </w:ins>
      <w:ins w:id="488" w:author="Win10" w:date="2025-04-25T21:24:00Z">
        <w:del w:id="489" w:author="Selyem Péter Ferenc" w:date="2025-04-28T13:53:00Z">
          <w:r w:rsidR="00165ADE" w:rsidDel="00B32956">
            <w:delText>tam</w:delText>
          </w:r>
        </w:del>
      </w:ins>
      <w:ins w:id="490" w:author="Win10" w:date="2025-04-25T21:14:00Z">
        <w:del w:id="491" w:author="Selyem Péter Ferenc" w:date="2025-04-28T13:53:00Z">
          <w:r w:rsidDel="00B32956">
            <w:delText>, mivel ezeket már volt szerencsém használni, valamint mindkettő az egyik legjobb és legelterjedtebb a maga területén</w:delText>
          </w:r>
          <w:r w:rsidR="00165ADE" w:rsidDel="00B32956">
            <w:delText>. Az alkalmazást C# nyelven ír</w:delText>
          </w:r>
        </w:del>
      </w:ins>
      <w:ins w:id="492" w:author="Win10" w:date="2025-04-25T21:25:00Z">
        <w:del w:id="493" w:author="Selyem Péter Ferenc" w:date="2025-04-28T13:53:00Z">
          <w:r w:rsidR="00165ADE" w:rsidDel="00B32956">
            <w:delText>tam</w:delText>
          </w:r>
        </w:del>
      </w:ins>
      <w:ins w:id="494" w:author="Win10" w:date="2025-04-25T21:14:00Z">
        <w:del w:id="495" w:author="Selyem Péter Ferenc" w:date="2025-04-28T13:53:00Z">
          <w:r w:rsidDel="00B32956">
            <w:delText xml:space="preserve"> a .Net keretrendszert használva, mivel ezek modernek és elterjedtek a hasonló alkalmazások megvalósításához. Emellett a .Net keretrendszerben sok segítséget és bővítményt lehet találni, így ezt találtam a legalkalmasabbnak a feladat backend részéhez. Adatbázis kezeléshez </w:delText>
          </w:r>
        </w:del>
      </w:ins>
      <w:ins w:id="496" w:author="Win10" w:date="2025-04-25T21:25:00Z">
        <w:del w:id="497" w:author="Selyem Péter Ferenc" w:date="2025-04-28T13:53:00Z">
          <w:r w:rsidR="00165ADE" w:rsidDel="00B32956">
            <w:delText xml:space="preserve">az </w:delText>
          </w:r>
        </w:del>
      </w:ins>
      <w:ins w:id="498" w:author="Win10" w:date="2025-04-25T21:14:00Z">
        <w:del w:id="499" w:author="Selyem Péter Ferenc" w:date="2025-04-28T13:53:00Z">
          <w:r w:rsidDel="00B32956">
            <w:delText>SQLite alkalmazást választottam, mert ingyen elérhető és tökéletes a feladatra. A frontend részhez pedig a jól megszokott és bevált HTML, CSS é</w:delText>
          </w:r>
          <w:r w:rsidR="00165ADE" w:rsidDel="00B32956">
            <w:delText>s JavaScript nyelveket használ</w:delText>
          </w:r>
        </w:del>
      </w:ins>
      <w:ins w:id="500" w:author="Win10" w:date="2025-04-25T21:25:00Z">
        <w:del w:id="501" w:author="Selyem Péter Ferenc" w:date="2025-04-28T13:53:00Z">
          <w:r w:rsidR="00165ADE" w:rsidDel="00B32956">
            <w:delText>tam</w:delText>
          </w:r>
        </w:del>
      </w:ins>
      <w:ins w:id="502" w:author="Win10" w:date="2025-04-25T21:14:00Z">
        <w:del w:id="503" w:author="Selyem Péter Ferenc" w:date="2025-04-28T13:53:00Z">
          <w:r w:rsidDel="00B32956">
            <w:delText>, és mellette a Bootstrap-et az egyszerűbb, esztétikusabb megvalósításért és a jobb felhasználói élményért.</w:delText>
          </w:r>
        </w:del>
      </w:ins>
    </w:p>
    <w:p w14:paraId="55E93D17" w14:textId="08EF39E4" w:rsidR="00B32956" w:rsidRDefault="008222B4">
      <w:pPr>
        <w:rPr>
          <w:ins w:id="504" w:author="Selyem Péter Ferenc" w:date="2025-04-28T13:57:00Z"/>
        </w:rPr>
        <w:pPrChange w:id="505" w:author="Selyem Péter Ferenc" w:date="2025-04-28T13:53:00Z">
          <w:pPr>
            <w:pStyle w:val="Cmsor1"/>
            <w:pageBreakBefore/>
            <w:numPr>
              <w:numId w:val="6"/>
            </w:numPr>
            <w:ind w:left="284"/>
          </w:pPr>
        </w:pPrChange>
      </w:pPr>
      <w:ins w:id="506" w:author="Selyem Péter Ferenc" w:date="2025-04-28T13:57:00Z">
        <w:r>
          <w:t>A Felhasznált eszközök és technológiák című fejezetben leírom, hogy miket használtama webalkalmazásom megvalósításához.</w:t>
        </w:r>
      </w:ins>
    </w:p>
    <w:p w14:paraId="5C8CA031" w14:textId="571D1B32" w:rsidR="008222B4" w:rsidRDefault="008222B4">
      <w:pPr>
        <w:rPr>
          <w:ins w:id="507" w:author="Selyem Péter Ferenc" w:date="2025-04-28T13:58:00Z"/>
        </w:rPr>
        <w:pPrChange w:id="508" w:author="Selyem Péter Ferenc" w:date="2025-04-28T13:53:00Z">
          <w:pPr>
            <w:pStyle w:val="Cmsor1"/>
            <w:pageBreakBefore/>
            <w:numPr>
              <w:numId w:val="6"/>
            </w:numPr>
            <w:ind w:left="284"/>
          </w:pPr>
        </w:pPrChange>
      </w:pPr>
      <w:ins w:id="509" w:author="Selyem Péter Ferenc" w:date="2025-04-28T13:58:00Z">
        <w:r>
          <w:t>A Hasonló oldalak fejezeben az összeszedett két oldalról írok</w:t>
        </w:r>
      </w:ins>
      <w:ins w:id="510" w:author="Péter Selyem" w:date="2025-05-05T18:11:00Z" w16du:dateUtc="2025-05-05T16:11:00Z">
        <w:r w:rsidR="00FF74D5">
          <w:t>,</w:t>
        </w:r>
      </w:ins>
      <w:ins w:id="511" w:author="Selyem Péter Ferenc" w:date="2025-04-28T13:58:00Z">
        <w:r>
          <w:t xml:space="preserve"> amiket megvizsgáltam, hogy a jelenleg létező weblapokat hogyan valósították meg.</w:t>
        </w:r>
      </w:ins>
    </w:p>
    <w:p w14:paraId="1E0A6B41" w14:textId="77777777" w:rsidR="008222B4" w:rsidRDefault="008222B4">
      <w:pPr>
        <w:rPr>
          <w:ins w:id="512" w:author="Selyem Péter Ferenc" w:date="2025-04-28T14:01:00Z"/>
        </w:rPr>
        <w:pPrChange w:id="513" w:author="Selyem Péter Ferenc" w:date="2025-04-28T14:01:00Z">
          <w:pPr>
            <w:pStyle w:val="Cmsor1"/>
            <w:pageBreakBefore/>
            <w:numPr>
              <w:numId w:val="6"/>
            </w:numPr>
            <w:ind w:left="284"/>
          </w:pPr>
        </w:pPrChange>
      </w:pPr>
      <w:ins w:id="514" w:author="Selyem Péter Ferenc" w:date="2025-04-28T13:59:00Z">
        <w:r>
          <w:t>A</w:t>
        </w:r>
      </w:ins>
      <w:ins w:id="515" w:author="Selyem Péter Ferenc" w:date="2025-04-28T14:00:00Z">
        <w:r>
          <w:t xml:space="preserve"> Rendszerterv fejezetben kifejtem, hogy milyen funkciókat is tartalmaz a webalkalmazásom</w:t>
        </w:r>
      </w:ins>
      <w:ins w:id="516" w:author="Selyem Péter Ferenc" w:date="2025-04-28T14:01:00Z">
        <w:r>
          <w:t>.</w:t>
        </w:r>
      </w:ins>
    </w:p>
    <w:p w14:paraId="4324EAEF" w14:textId="5DD19774" w:rsidR="008222B4" w:rsidRDefault="008222B4">
      <w:pPr>
        <w:rPr>
          <w:ins w:id="517" w:author="Selyem Péter Ferenc" w:date="2025-04-28T14:01:00Z"/>
        </w:rPr>
        <w:pPrChange w:id="518" w:author="Selyem Péter Ferenc" w:date="2025-04-28T14:01:00Z">
          <w:pPr>
            <w:pStyle w:val="Cmsor1"/>
            <w:pageBreakBefore/>
            <w:numPr>
              <w:numId w:val="6"/>
            </w:numPr>
            <w:ind w:left="284"/>
          </w:pPr>
        </w:pPrChange>
      </w:pPr>
      <w:ins w:id="519" w:author="Selyem Péter Ferenc" w:date="2025-04-28T14:01:00Z">
        <w:r>
          <w:t>Ezt követően az adatbázisról szóló fejezet következik és hogy abban hogyan vannak tárolva az adatok.</w:t>
        </w:r>
      </w:ins>
      <w:ins w:id="520" w:author="Selyem Péter Ferenc" w:date="2025-04-28T14:00:00Z">
        <w:r>
          <w:t xml:space="preserve"> </w:t>
        </w:r>
      </w:ins>
    </w:p>
    <w:p w14:paraId="4CAC1ABA" w14:textId="29881D25" w:rsidR="008222B4" w:rsidRPr="00B32956" w:rsidRDefault="008222B4">
      <w:pPr>
        <w:rPr>
          <w:ins w:id="521" w:author="Selyem Péter Ferenc" w:date="2025-04-28T13:53:00Z"/>
        </w:rPr>
        <w:pPrChange w:id="522" w:author="Selyem Péter Ferenc" w:date="2025-04-28T14:01:00Z">
          <w:pPr>
            <w:pStyle w:val="Cmsor1"/>
            <w:pageBreakBefore/>
            <w:numPr>
              <w:numId w:val="6"/>
            </w:numPr>
            <w:ind w:left="284"/>
          </w:pPr>
        </w:pPrChange>
      </w:pPr>
      <w:ins w:id="523" w:author="Selyem Péter Ferenc" w:date="2025-04-28T14:01:00Z">
        <w:r>
          <w:t>Végül a Megvalósítás elnevezésű fejezetben a funkciók megvalósításáról található leírás.</w:t>
        </w:r>
      </w:ins>
    </w:p>
    <w:p w14:paraId="3D2043D9" w14:textId="61F06ED3" w:rsidR="003101D0" w:rsidRDefault="00C456F6" w:rsidP="005F030D">
      <w:pPr>
        <w:pStyle w:val="Cmsor1"/>
        <w:pageBreakBefore/>
        <w:numPr>
          <w:ilvl w:val="0"/>
          <w:numId w:val="6"/>
        </w:numPr>
        <w:ind w:left="284"/>
      </w:pPr>
      <w:bookmarkStart w:id="524" w:name="_Toc197366437"/>
      <w:r>
        <w:lastRenderedPageBreak/>
        <w:t xml:space="preserve">Felhasznált </w:t>
      </w:r>
      <w:ins w:id="525" w:author="Win10" w:date="2025-04-25T23:45:00Z">
        <w:r w:rsidR="00EF6B83">
          <w:t>eszközök és t</w:t>
        </w:r>
      </w:ins>
      <w:del w:id="526" w:author="Win10" w:date="2025-04-25T23:45:00Z">
        <w:r w:rsidDel="00EF6B83">
          <w:delText>T</w:delText>
        </w:r>
      </w:del>
      <w:r>
        <w:t>echnológiák</w:t>
      </w:r>
      <w:bookmarkEnd w:id="524"/>
    </w:p>
    <w:p w14:paraId="65C51E86" w14:textId="5E2E4631" w:rsidR="00C456F6" w:rsidRPr="00C456F6" w:rsidDel="008B5C7C" w:rsidRDefault="00C456F6" w:rsidP="00C456F6">
      <w:pPr>
        <w:pStyle w:val="Firstparagraph"/>
        <w:rPr>
          <w:del w:id="527" w:author="Win10" w:date="2025-04-25T21:11:00Z"/>
        </w:rPr>
      </w:pPr>
      <w:bookmarkStart w:id="528" w:name="_Toc196517107"/>
      <w:bookmarkStart w:id="529" w:name="_Toc196518710"/>
      <w:bookmarkStart w:id="530" w:name="_Toc197366050"/>
      <w:bookmarkStart w:id="531" w:name="_Toc197366151"/>
      <w:bookmarkStart w:id="532" w:name="_Toc197366242"/>
      <w:bookmarkStart w:id="533" w:name="_Toc197366438"/>
      <w:bookmarkEnd w:id="528"/>
      <w:bookmarkEnd w:id="529"/>
      <w:bookmarkEnd w:id="530"/>
      <w:bookmarkEnd w:id="531"/>
      <w:bookmarkEnd w:id="532"/>
      <w:bookmarkEnd w:id="533"/>
    </w:p>
    <w:p w14:paraId="19D7A2DE" w14:textId="66A52C56" w:rsidR="003A5EC2" w:rsidDel="008B5C7C" w:rsidRDefault="003A5EC2" w:rsidP="00037D0C">
      <w:pPr>
        <w:pStyle w:val="Firstparagraph"/>
        <w:rPr>
          <w:del w:id="534" w:author="Win10" w:date="2025-04-25T21:11:00Z"/>
        </w:rPr>
      </w:pPr>
      <w:del w:id="535" w:author="Win10" w:date="2025-04-25T21:11:00Z">
        <w:r w:rsidDel="008B5C7C">
          <w:delText xml:space="preserve">A </w:delText>
        </w:r>
        <w:r w:rsidRPr="003F575C" w:rsidDel="008B5C7C">
          <w:rPr>
            <w:b/>
            <w:bCs/>
          </w:rPr>
          <w:delText>szöveg</w:delText>
        </w:r>
        <w:r w:rsidDel="008B5C7C">
          <w:delText xml:space="preserve"> normál stílusú: Times New Roman, 12 pt, 1.5</w:delText>
        </w:r>
        <w:r w:rsidR="00F1411D" w:rsidDel="008B5C7C">
          <w:delText>-ös sortávolságú</w:delText>
        </w:r>
        <w:r w:rsidDel="008B5C7C">
          <w:delText xml:space="preserve">, </w:delText>
        </w:r>
        <w:r w:rsidR="00F1411D" w:rsidDel="008B5C7C">
          <w:delText>sorkizárt</w:delText>
        </w:r>
        <w:r w:rsidDel="008B5C7C">
          <w:delText xml:space="preserve">. </w:delText>
        </w:r>
        <w:r w:rsidR="007914CC" w:rsidDel="008B5C7C">
          <w:delText>A v</w:delText>
        </w:r>
        <w:r w:rsidDel="008B5C7C">
          <w:delText>áltozók szövegben dőlt betűvel</w:delText>
        </w:r>
        <w:r w:rsidR="007914CC" w:rsidDel="008B5C7C">
          <w:delText xml:space="preserve"> szerepeljenek</w:delText>
        </w:r>
        <w:r w:rsidDel="008B5C7C">
          <w:delText>. Az új bekezdés első sora behúzással új sorban, nem előzi meg üres sorköz</w:delText>
        </w:r>
        <w:r w:rsidR="00910A8E" w:rsidDel="008B5C7C">
          <w:delText xml:space="preserve"> (Normál stílusban beállítva)</w:delText>
        </w:r>
        <w:r w:rsidDel="008B5C7C">
          <w:delText xml:space="preserve">. </w:delText>
        </w:r>
        <w:bookmarkStart w:id="536" w:name="_Toc196517108"/>
        <w:bookmarkStart w:id="537" w:name="_Toc196518711"/>
        <w:bookmarkStart w:id="538" w:name="_Toc197366051"/>
        <w:bookmarkStart w:id="539" w:name="_Toc197366152"/>
        <w:bookmarkStart w:id="540" w:name="_Toc197366243"/>
        <w:bookmarkStart w:id="541" w:name="_Toc197366439"/>
        <w:bookmarkEnd w:id="536"/>
        <w:bookmarkEnd w:id="537"/>
        <w:bookmarkEnd w:id="538"/>
        <w:bookmarkEnd w:id="539"/>
        <w:bookmarkEnd w:id="540"/>
        <w:bookmarkEnd w:id="541"/>
      </w:del>
    </w:p>
    <w:p w14:paraId="008FD99F" w14:textId="01923578" w:rsidR="003A5EC2" w:rsidDel="008B5C7C" w:rsidRDefault="003A5EC2" w:rsidP="003A5EC2">
      <w:pPr>
        <w:rPr>
          <w:del w:id="542" w:author="Win10" w:date="2025-04-25T21:11:00Z"/>
        </w:rPr>
      </w:pPr>
      <w:del w:id="543" w:author="Win10" w:date="2025-04-25T21:11:00Z">
        <w:r w:rsidRPr="00314659" w:rsidDel="008B5C7C">
          <w:rPr>
            <w:b/>
            <w:bCs/>
          </w:rPr>
          <w:delText>Címek</w:delText>
        </w:r>
        <w:r w:rsidDel="008B5C7C">
          <w:delText xml:space="preserve"> értelemszerűen számozva, Heading 1: 14 pt, </w:delText>
        </w:r>
        <w:r w:rsidR="007914CC" w:rsidDel="008B5C7C">
          <w:delText>Times New Roman</w:delText>
        </w:r>
        <w:r w:rsidDel="008B5C7C">
          <w:delText xml:space="preserve">, </w:delText>
        </w:r>
        <w:r w:rsidR="00F1411D" w:rsidDel="008B5C7C">
          <w:delText>félkövér</w:delText>
        </w:r>
        <w:r w:rsidDel="008B5C7C">
          <w:delText xml:space="preserve">, további </w:delText>
        </w:r>
        <w:r w:rsidRPr="003F575C" w:rsidDel="008B5C7C">
          <w:delText>Heading</w:delText>
        </w:r>
        <w:r w:rsidDel="008B5C7C">
          <w:delText xml:space="preserve">: 12 pt, </w:delText>
        </w:r>
        <w:r w:rsidR="00F1411D" w:rsidDel="008B5C7C">
          <w:delText>félkövér</w:delText>
        </w:r>
        <w:r w:rsidDel="008B5C7C">
          <w:delText xml:space="preserve">, </w:delText>
        </w:r>
        <w:r w:rsidR="007914CC" w:rsidDel="008B5C7C">
          <w:delText xml:space="preserve">Times New Roman, </w:delText>
        </w:r>
        <w:r w:rsidDel="008B5C7C">
          <w:delText xml:space="preserve">minden cím előtt és után </w:delText>
        </w:r>
        <w:r w:rsidR="00F1411D" w:rsidDel="008B5C7C">
          <w:delText>a cím stílusában vannak beállítva a sorközök</w:delText>
        </w:r>
        <w:r w:rsidDel="008B5C7C">
          <w:delText xml:space="preserve">, cím utáni első </w:delText>
        </w:r>
        <w:r w:rsidR="00F1411D" w:rsidDel="008B5C7C">
          <w:delText>bekezdés stílusa First paragraph</w:delText>
        </w:r>
        <w:r w:rsidDel="008B5C7C">
          <w:delText xml:space="preserve">. </w:delText>
        </w:r>
        <w:bookmarkStart w:id="544" w:name="_Toc196517109"/>
        <w:bookmarkStart w:id="545" w:name="_Toc196518712"/>
        <w:bookmarkStart w:id="546" w:name="_Toc197366052"/>
        <w:bookmarkStart w:id="547" w:name="_Toc197366153"/>
        <w:bookmarkStart w:id="548" w:name="_Toc197366244"/>
        <w:bookmarkStart w:id="549" w:name="_Toc197366440"/>
        <w:bookmarkEnd w:id="544"/>
        <w:bookmarkEnd w:id="545"/>
        <w:bookmarkEnd w:id="546"/>
        <w:bookmarkEnd w:id="547"/>
        <w:bookmarkEnd w:id="548"/>
        <w:bookmarkEnd w:id="549"/>
      </w:del>
    </w:p>
    <w:p w14:paraId="299C5A5E" w14:textId="611A002D" w:rsidR="003A5EC2" w:rsidDel="008B5C7C" w:rsidRDefault="003A5EC2" w:rsidP="003A5EC2">
      <w:pPr>
        <w:rPr>
          <w:del w:id="550" w:author="Win10" w:date="2025-04-25T21:11:00Z"/>
        </w:rPr>
      </w:pPr>
      <w:del w:id="551" w:author="Win10" w:date="2025-04-25T21:11:00Z">
        <w:r w:rsidDel="008B5C7C">
          <w:delText>Általános szabályok:</w:delText>
        </w:r>
        <w:bookmarkStart w:id="552" w:name="_Toc196517110"/>
        <w:bookmarkStart w:id="553" w:name="_Toc196518713"/>
        <w:bookmarkStart w:id="554" w:name="_Toc197366053"/>
        <w:bookmarkStart w:id="555" w:name="_Toc197366154"/>
        <w:bookmarkStart w:id="556" w:name="_Toc197366245"/>
        <w:bookmarkStart w:id="557" w:name="_Toc197366441"/>
        <w:bookmarkEnd w:id="552"/>
        <w:bookmarkEnd w:id="553"/>
        <w:bookmarkEnd w:id="554"/>
        <w:bookmarkEnd w:id="555"/>
        <w:bookmarkEnd w:id="556"/>
        <w:bookmarkEnd w:id="557"/>
      </w:del>
    </w:p>
    <w:p w14:paraId="6E438510" w14:textId="3D85B868" w:rsidR="003A5EC2" w:rsidRPr="00367924" w:rsidDel="008B5C7C" w:rsidRDefault="003A5EC2" w:rsidP="00367924">
      <w:pPr>
        <w:pStyle w:val="Listaszerbekezds"/>
        <w:rPr>
          <w:del w:id="558" w:author="Win10" w:date="2025-04-25T21:11:00Z"/>
        </w:rPr>
      </w:pPr>
      <w:del w:id="559" w:author="Win10" w:date="2025-04-25T21:11:00Z">
        <w:r w:rsidRPr="00367924" w:rsidDel="008B5C7C">
          <w:delText xml:space="preserve">minden műveleti jelet (számtani, halmazelméleti stb.) megelőz és követ egy-egy szóköz </w:delText>
        </w:r>
        <w:bookmarkStart w:id="560" w:name="_Toc196517111"/>
        <w:bookmarkStart w:id="561" w:name="_Toc196518714"/>
        <w:bookmarkStart w:id="562" w:name="_Toc197366054"/>
        <w:bookmarkStart w:id="563" w:name="_Toc197366155"/>
        <w:bookmarkStart w:id="564" w:name="_Toc197366246"/>
        <w:bookmarkStart w:id="565" w:name="_Toc197366442"/>
        <w:bookmarkEnd w:id="560"/>
        <w:bookmarkEnd w:id="561"/>
        <w:bookmarkEnd w:id="562"/>
        <w:bookmarkEnd w:id="563"/>
        <w:bookmarkEnd w:id="564"/>
        <w:bookmarkEnd w:id="565"/>
      </w:del>
    </w:p>
    <w:p w14:paraId="2F54B601" w14:textId="4E004EF6" w:rsidR="003A5EC2" w:rsidRPr="00367924" w:rsidDel="008B5C7C" w:rsidRDefault="003A5EC2" w:rsidP="00367924">
      <w:pPr>
        <w:pStyle w:val="Listaszerbekezds"/>
        <w:rPr>
          <w:del w:id="566" w:author="Win10" w:date="2025-04-25T21:11:00Z"/>
        </w:rPr>
      </w:pPr>
      <w:del w:id="567" w:author="Win10" w:date="2025-04-25T21:11:00Z">
        <w:r w:rsidRPr="00367924" w:rsidDel="008B5C7C">
          <w:delText xml:space="preserve">minden írásjelet (pont, vessző, kérdőjel, stb,) követ egy szóköz </w:delText>
        </w:r>
        <w:bookmarkStart w:id="568" w:name="_Toc196517112"/>
        <w:bookmarkStart w:id="569" w:name="_Toc196518715"/>
        <w:bookmarkStart w:id="570" w:name="_Toc197366055"/>
        <w:bookmarkStart w:id="571" w:name="_Toc197366156"/>
        <w:bookmarkStart w:id="572" w:name="_Toc197366247"/>
        <w:bookmarkStart w:id="573" w:name="_Toc197366443"/>
        <w:bookmarkEnd w:id="568"/>
        <w:bookmarkEnd w:id="569"/>
        <w:bookmarkEnd w:id="570"/>
        <w:bookmarkEnd w:id="571"/>
        <w:bookmarkEnd w:id="572"/>
        <w:bookmarkEnd w:id="573"/>
      </w:del>
    </w:p>
    <w:p w14:paraId="5FD717E8" w14:textId="0A82B501" w:rsidR="003A5EC2" w:rsidRPr="00367924" w:rsidDel="008B5C7C" w:rsidRDefault="003A5EC2" w:rsidP="00367924">
      <w:pPr>
        <w:pStyle w:val="Listaszerbekezds"/>
        <w:rPr>
          <w:del w:id="574" w:author="Win10" w:date="2025-04-25T21:11:00Z"/>
        </w:rPr>
      </w:pPr>
      <w:del w:id="575" w:author="Win10" w:date="2025-04-25T21:11:00Z">
        <w:r w:rsidRPr="00367924" w:rsidDel="008B5C7C">
          <w:delText xml:space="preserve">a zárójelek: normál (nem dőlt) </w:delText>
        </w:r>
        <w:bookmarkStart w:id="576" w:name="_Toc196517113"/>
        <w:bookmarkStart w:id="577" w:name="_Toc196518716"/>
        <w:bookmarkStart w:id="578" w:name="_Toc197366056"/>
        <w:bookmarkStart w:id="579" w:name="_Toc197366157"/>
        <w:bookmarkStart w:id="580" w:name="_Toc197366248"/>
        <w:bookmarkStart w:id="581" w:name="_Toc197366444"/>
        <w:bookmarkEnd w:id="576"/>
        <w:bookmarkEnd w:id="577"/>
        <w:bookmarkEnd w:id="578"/>
        <w:bookmarkEnd w:id="579"/>
        <w:bookmarkEnd w:id="580"/>
        <w:bookmarkEnd w:id="581"/>
      </w:del>
    </w:p>
    <w:p w14:paraId="59BD0D6D" w14:textId="33216279" w:rsidR="003A5EC2" w:rsidRPr="00E44C57" w:rsidDel="008B5C7C" w:rsidRDefault="003A5EC2" w:rsidP="00E44C57">
      <w:pPr>
        <w:rPr>
          <w:del w:id="582" w:author="Win10" w:date="2025-04-25T21:11:00Z"/>
        </w:rPr>
      </w:pPr>
      <w:del w:id="583" w:author="Win10" w:date="2025-04-25T21:11:00Z">
        <w:r w:rsidRPr="00367924" w:rsidDel="008B5C7C">
          <w:rPr>
            <w:b/>
            <w:bCs/>
          </w:rPr>
          <w:delText>Nyelvi ajánlás</w:delText>
        </w:r>
        <w:r w:rsidDel="008B5C7C">
          <w:delText xml:space="preserve">: magyar ill. angol nyelv szempontjából a Magyar Helyesírási Szabályzat, ill. a megfelelő – brit, </w:delText>
        </w:r>
        <w:r w:rsidR="00367924" w:rsidDel="008B5C7C">
          <w:delText>amerikai</w:delText>
        </w:r>
        <w:r w:rsidDel="008B5C7C">
          <w:delText xml:space="preserve"> stb. – angol nyelvi szabályzat. </w:delText>
        </w:r>
        <w:r w:rsidRPr="00367924" w:rsidDel="008B5C7C">
          <w:rPr>
            <w:b/>
            <w:bCs/>
          </w:rPr>
          <w:delText>Terjedelem</w:delText>
        </w:r>
        <w:r w:rsidDel="008B5C7C">
          <w:delText xml:space="preserve">: a tartalmi rész legalább 40 oldal, de legfeljebb 60 oldal. </w:delText>
        </w:r>
        <w:r w:rsidRPr="00367924" w:rsidDel="008B5C7C">
          <w:rPr>
            <w:b/>
            <w:bCs/>
          </w:rPr>
          <w:delText>Margók</w:delText>
        </w:r>
        <w:r w:rsidDel="008B5C7C">
          <w:delText>: normál (felső, alsó, bal és jobb oldali margók is egyaránt 2,54 cm-es</w:delText>
        </w:r>
        <w:r w:rsidR="00941164" w:rsidDel="008B5C7C">
          <w:delText>ek</w:delText>
        </w:r>
        <w:r w:rsidR="00F1411D" w:rsidDel="008B5C7C">
          <w:delText>, a kötésmargó 1 cm.</w:delText>
        </w:r>
        <w:r w:rsidDel="008B5C7C">
          <w:delText xml:space="preserve">) </w:delText>
        </w:r>
        <w:r w:rsidRPr="00367924" w:rsidDel="008B5C7C">
          <w:rPr>
            <w:b/>
            <w:bCs/>
          </w:rPr>
          <w:delText>Oldalszámozás</w:delText>
        </w:r>
        <w:r w:rsidDel="008B5C7C">
          <w:delText xml:space="preserve">: középre alulra. </w:delText>
        </w:r>
        <w:r w:rsidRPr="00E44C57" w:rsidDel="008B5C7C">
          <w:delText>Fejléc tartalma fejezetenként a fejezetcímek középre rendezve.</w:delText>
        </w:r>
        <w:bookmarkStart w:id="584" w:name="_Toc196517114"/>
        <w:bookmarkStart w:id="585" w:name="_Toc196518717"/>
        <w:bookmarkStart w:id="586" w:name="_Toc197366057"/>
        <w:bookmarkStart w:id="587" w:name="_Toc197366158"/>
        <w:bookmarkStart w:id="588" w:name="_Toc197366249"/>
        <w:bookmarkStart w:id="589" w:name="_Toc197366445"/>
        <w:bookmarkEnd w:id="584"/>
        <w:bookmarkEnd w:id="585"/>
        <w:bookmarkEnd w:id="586"/>
        <w:bookmarkEnd w:id="587"/>
        <w:bookmarkEnd w:id="588"/>
        <w:bookmarkEnd w:id="589"/>
      </w:del>
    </w:p>
    <w:p w14:paraId="44B8E8E3" w14:textId="3F4D337A" w:rsidR="003101D0" w:rsidRDefault="00C456F6" w:rsidP="00A20A67">
      <w:pPr>
        <w:pStyle w:val="Cmsor2"/>
      </w:pPr>
      <w:bookmarkStart w:id="590" w:name="_Toc197366446"/>
      <w:r>
        <w:t>Visual Studio</w:t>
      </w:r>
      <w:bookmarkEnd w:id="590"/>
    </w:p>
    <w:p w14:paraId="3FD6910A" w14:textId="292AAE6C" w:rsidR="00C456F6" w:rsidDel="00165ADE" w:rsidRDefault="00C456F6" w:rsidP="00C456F6">
      <w:pPr>
        <w:pStyle w:val="Firstparagraph"/>
        <w:rPr>
          <w:del w:id="591" w:author="Win10" w:date="2025-04-25T21:26:00Z"/>
        </w:rPr>
      </w:pPr>
      <w:r>
        <w:t xml:space="preserve">A backend </w:t>
      </w:r>
      <w:del w:id="592" w:author="Win10" w:date="2025-04-25T21:26:00Z">
        <w:r w:rsidDel="00165ADE">
          <w:delText xml:space="preserve">részhez </w:delText>
        </w:r>
      </w:del>
      <w:ins w:id="593" w:author="Win10" w:date="2025-04-25T21:37:00Z">
        <w:r w:rsidR="005609EE">
          <w:t>megvalósításához a</w:t>
        </w:r>
      </w:ins>
      <w:ins w:id="594" w:author="Win10" w:date="2025-04-25T21:26:00Z">
        <w:r w:rsidR="00165ADE">
          <w:t xml:space="preserve"> </w:t>
        </w:r>
      </w:ins>
      <w:r>
        <w:t xml:space="preserve">Visual Studio-t </w:t>
      </w:r>
      <w:commentRangeStart w:id="595"/>
      <w:r>
        <w:t>használ</w:t>
      </w:r>
      <w:ins w:id="596" w:author="Win10" w:date="2025-04-25T21:36:00Z">
        <w:r w:rsidR="005609EE">
          <w:t>tam</w:t>
        </w:r>
        <w:commentRangeEnd w:id="595"/>
        <w:r w:rsidR="005609EE">
          <w:rPr>
            <w:rStyle w:val="Jegyzethivatkozs"/>
          </w:rPr>
          <w:commentReference w:id="595"/>
        </w:r>
      </w:ins>
      <w:del w:id="597" w:author="Win10" w:date="2025-04-25T21:36:00Z">
        <w:r w:rsidDel="005609EE">
          <w:delText>ok</w:delText>
        </w:r>
      </w:del>
      <w:r>
        <w:t>, ami a Microsoft által fejlesztett integrált</w:t>
      </w:r>
      <w:ins w:id="598" w:author="Win10" w:date="2025-04-25T21:26:00Z">
        <w:r w:rsidR="00165ADE">
          <w:t xml:space="preserve"> </w:t>
        </w:r>
      </w:ins>
    </w:p>
    <w:p w14:paraId="2586F70A" w14:textId="43D63141" w:rsidR="00C456F6" w:rsidDel="00165ADE" w:rsidRDefault="00C456F6" w:rsidP="00C456F6">
      <w:pPr>
        <w:pStyle w:val="Firstparagraph"/>
        <w:rPr>
          <w:del w:id="599" w:author="Win10" w:date="2025-04-25T21:26:00Z"/>
        </w:rPr>
      </w:pPr>
      <w:r>
        <w:t>fejlesztőkörnyezet (IDE). Ezt széles körben használják különféle szoftverek fejlesztésére,</w:t>
      </w:r>
      <w:ins w:id="600" w:author="Win10" w:date="2025-04-25T21:26:00Z">
        <w:r w:rsidR="00165ADE">
          <w:t xml:space="preserve"> </w:t>
        </w:r>
      </w:ins>
    </w:p>
    <w:p w14:paraId="04CB2196" w14:textId="34FFA9DD" w:rsidR="003A5EC2" w:rsidRPr="003A5EC2" w:rsidDel="00165ADE" w:rsidRDefault="00C456F6" w:rsidP="00165ADE">
      <w:pPr>
        <w:pStyle w:val="Firstparagraph"/>
        <w:rPr>
          <w:del w:id="601" w:author="Win10" w:date="2025-04-25T21:27:00Z"/>
        </w:rPr>
      </w:pPr>
      <w:r>
        <w:t>beleértve az asztali, mobil és webes alkalmazásokat is. Ez az eszköz különösen népszerű a .NET fejlesztések során, például C#, ASP.NET és más Microsoft technológiák használatakor, hiszen átfogó eszközkészletet kínál a fejlesztés minden szakaszára; a kódírástól kezdve a hibakeresésen át egészen az alkalmazások telepítéséig. A Visual Studio támogatja a különböző nyelveket és platformokat és megkönnyíti a fejlesztést, ezáltal ideális választás kezdő és tapasztalt fejlesztők számára is.</w:t>
      </w:r>
      <w:del w:id="602" w:author="Win10" w:date="2025-04-25T21:27:00Z">
        <w:r w:rsidR="003A5EC2" w:rsidRPr="003A5EC2" w:rsidDel="00165ADE">
          <w:delText xml:space="preserve">A tartalmi részt a témavezető és a hallgató közösen határozzák meg, mely a jelölt idézetek nélkül legalább a dolgozat 2/3-a, legalább 40 oldal. </w:delText>
        </w:r>
      </w:del>
    </w:p>
    <w:p w14:paraId="7FD43827" w14:textId="1F1C6C04" w:rsidR="003101D0" w:rsidRPr="003101D0" w:rsidDel="00165ADE" w:rsidRDefault="003A5EC2">
      <w:pPr>
        <w:pStyle w:val="Firstparagraph"/>
        <w:rPr>
          <w:del w:id="603" w:author="Win10" w:date="2025-04-25T21:27:00Z"/>
          <w:rFonts w:cs="Times New Roman"/>
          <w:szCs w:val="24"/>
        </w:rPr>
        <w:pPrChange w:id="604" w:author="Win10" w:date="2025-04-25T21:27:00Z">
          <w:pPr/>
        </w:pPrChange>
      </w:pPr>
      <w:del w:id="605" w:author="Win10" w:date="2025-04-25T21:27:00Z">
        <w:r w:rsidRPr="003A5EC2" w:rsidDel="00165ADE">
          <w:rPr>
            <w:rFonts w:cs="Times New Roman"/>
            <w:szCs w:val="24"/>
          </w:rPr>
          <w:delText>Néhány mondatnál hosszabb szövegszerű idézeteket az érdemi részbe berakni NEM szabad. Hosszabb idézetet a mellékletbe</w:delText>
        </w:r>
        <w:r w:rsidDel="00165ADE">
          <w:rPr>
            <w:rFonts w:cs="Times New Roman"/>
            <w:szCs w:val="24"/>
          </w:rPr>
          <w:delText>n</w:delText>
        </w:r>
        <w:r w:rsidRPr="003A5EC2" w:rsidDel="00165ADE">
          <w:rPr>
            <w:rFonts w:cs="Times New Roman"/>
            <w:szCs w:val="24"/>
          </w:rPr>
          <w:delText xml:space="preserve"> kell elhelyezni</w:delText>
        </w:r>
        <w:r w:rsidDel="00165ADE">
          <w:rPr>
            <w:rFonts w:cs="Times New Roman"/>
            <w:szCs w:val="24"/>
          </w:rPr>
          <w:delText>.</w:delText>
        </w:r>
      </w:del>
    </w:p>
    <w:p w14:paraId="0B7B2702" w14:textId="21AAD60C" w:rsidR="003101D0" w:rsidRPr="003101D0" w:rsidDel="005609EE" w:rsidRDefault="003F575C">
      <w:pPr>
        <w:pStyle w:val="Firstparagraph"/>
        <w:rPr>
          <w:del w:id="606" w:author="Win10" w:date="2025-04-25T21:28:00Z"/>
        </w:rPr>
        <w:pPrChange w:id="607" w:author="Win10" w:date="2025-04-25T21:27:00Z">
          <w:pPr>
            <w:pStyle w:val="Cmsor3"/>
          </w:pPr>
        </w:pPrChange>
      </w:pPr>
      <w:bookmarkStart w:id="608" w:name="_Toc98926925"/>
      <w:del w:id="609" w:author="Win10" w:date="2025-04-25T21:28:00Z">
        <w:r w:rsidDel="005609EE">
          <w:delText>Alfejezet</w:delText>
        </w:r>
        <w:bookmarkEnd w:id="608"/>
      </w:del>
    </w:p>
    <w:p w14:paraId="0E942E81" w14:textId="710BB363" w:rsidR="003F575C" w:rsidRDefault="003F575C" w:rsidP="00037D0C">
      <w:pPr>
        <w:pStyle w:val="Firstparagraph"/>
      </w:pPr>
      <w:del w:id="610" w:author="Win10" w:date="2025-04-25T21:28:00Z">
        <w:r w:rsidRPr="003F575C" w:rsidDel="005609EE">
          <w:delText>Ábrák, képletek középre rendezve, feliratozva és számozva</w:delText>
        </w:r>
        <w:r w:rsidR="00883C24" w:rsidDel="005609EE">
          <w:delText xml:space="preserve"> kerüljenek a dolgozatba.</w:delText>
        </w:r>
        <w:r w:rsidR="00DA2C88" w:rsidDel="005609EE">
          <w:delText xml:space="preserve"> </w:delText>
        </w:r>
        <w:r w:rsidR="00040044" w:rsidDel="005609EE">
          <w:delText>A fel</w:delText>
        </w:r>
        <w:r w:rsidR="00941164" w:rsidDel="005609EE">
          <w:delText>i</w:delText>
        </w:r>
        <w:r w:rsidR="00040044" w:rsidDel="005609EE">
          <w:delText>rat Caption stílusú</w:delText>
        </w:r>
        <w:r w:rsidR="00941164" w:rsidDel="005609EE">
          <w:delText xml:space="preserve"> és az ábra alatt foglal helye</w:delText>
        </w:r>
        <w:r w:rsidR="00941164" w:rsidDel="00165ADE">
          <w:delText>t</w:delText>
        </w:r>
        <w:r w:rsidR="00040044" w:rsidDel="00165ADE">
          <w:delText>.</w:delText>
        </w:r>
      </w:del>
    </w:p>
    <w:p w14:paraId="65C8B5DF" w14:textId="17A556FA" w:rsidR="003F575C" w:rsidDel="00165ADE" w:rsidRDefault="003F575C" w:rsidP="00690423">
      <w:pPr>
        <w:pStyle w:val="Firstparagraph"/>
        <w:jc w:val="center"/>
        <w:rPr>
          <w:del w:id="611" w:author="Win10" w:date="2025-04-25T21:28:00Z"/>
        </w:rPr>
      </w:pPr>
      <w:del w:id="612" w:author="Win10" w:date="2025-04-25T21:28:00Z">
        <w:r w:rsidDel="00165ADE">
          <w:rPr>
            <w:noProof/>
            <w:lang w:eastAsia="hu-HU"/>
          </w:rPr>
          <w:drawing>
            <wp:inline distT="0" distB="0" distL="0" distR="0" wp14:anchorId="5344A6E7" wp14:editId="0BC3E12F">
              <wp:extent cx="1762125" cy="1219200"/>
              <wp:effectExtent l="0" t="0" r="0" b="0"/>
              <wp:docPr id="783" name="Picture 783"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783" name="Picture 783" descr="Diagram&#10;&#10;Description automatically generated"/>
                      <pic:cNvPicPr/>
                    </pic:nvPicPr>
                    <pic:blipFill>
                      <a:blip r:embed="rId17"/>
                      <a:stretch>
                        <a:fillRect/>
                      </a:stretch>
                    </pic:blipFill>
                    <pic:spPr>
                      <a:xfrm>
                        <a:off x="0" y="0"/>
                        <a:ext cx="1762125" cy="1219200"/>
                      </a:xfrm>
                      <a:prstGeom prst="rect">
                        <a:avLst/>
                      </a:prstGeom>
                    </pic:spPr>
                  </pic:pic>
                </a:graphicData>
              </a:graphic>
            </wp:inline>
          </w:drawing>
        </w:r>
        <w:bookmarkStart w:id="613" w:name="_Toc196517116"/>
        <w:bookmarkStart w:id="614" w:name="_Toc196518719"/>
        <w:bookmarkStart w:id="615" w:name="_Toc197366059"/>
        <w:bookmarkStart w:id="616" w:name="_Toc197366160"/>
        <w:bookmarkStart w:id="617" w:name="_Toc197366251"/>
        <w:bookmarkStart w:id="618" w:name="_Toc197366447"/>
        <w:bookmarkEnd w:id="613"/>
        <w:bookmarkEnd w:id="614"/>
        <w:bookmarkEnd w:id="615"/>
        <w:bookmarkEnd w:id="616"/>
        <w:bookmarkEnd w:id="617"/>
        <w:bookmarkEnd w:id="618"/>
      </w:del>
    </w:p>
    <w:p w14:paraId="5FF60FE4" w14:textId="7BC0AE01" w:rsidR="003F575C" w:rsidRPr="00883C24" w:rsidDel="00165ADE" w:rsidRDefault="003F575C" w:rsidP="00883C24">
      <w:pPr>
        <w:pStyle w:val="Kpalrs"/>
        <w:rPr>
          <w:del w:id="619" w:author="Win10" w:date="2025-04-25T21:28:00Z"/>
        </w:rPr>
      </w:pPr>
      <w:del w:id="620" w:author="Win10" w:date="2025-04-25T21:28:00Z">
        <w:r w:rsidRPr="00DA2C88" w:rsidDel="00165ADE">
          <w:rPr>
            <w:i w:val="0"/>
            <w:iCs w:val="0"/>
          </w:rPr>
          <w:fldChar w:fldCharType="begin"/>
        </w:r>
        <w:r w:rsidRPr="00DA2C88" w:rsidDel="00165ADE">
          <w:rPr>
            <w:i w:val="0"/>
            <w:iCs w:val="0"/>
          </w:rPr>
          <w:delInstrText xml:space="preserve"> SEQ ábra \* ARABIC </w:delInstrText>
        </w:r>
        <w:r w:rsidRPr="00DA2C88" w:rsidDel="00165ADE">
          <w:rPr>
            <w:i w:val="0"/>
            <w:iCs w:val="0"/>
          </w:rPr>
          <w:fldChar w:fldCharType="separate"/>
        </w:r>
        <w:r w:rsidR="00320651" w:rsidDel="00165ADE">
          <w:rPr>
            <w:i w:val="0"/>
            <w:iCs w:val="0"/>
            <w:noProof/>
          </w:rPr>
          <w:delText>1</w:delText>
        </w:r>
        <w:r w:rsidRPr="00DA2C88" w:rsidDel="00165ADE">
          <w:rPr>
            <w:i w:val="0"/>
            <w:iCs w:val="0"/>
          </w:rPr>
          <w:fldChar w:fldCharType="end"/>
        </w:r>
        <w:r w:rsidRPr="00883C24" w:rsidDel="00165ADE">
          <w:delText>. ábra</w:delText>
        </w:r>
        <w:r w:rsidR="00040044" w:rsidDel="00165ADE">
          <w:delText>:</w:delText>
        </w:r>
        <w:r w:rsidR="00941164" w:rsidDel="00165ADE">
          <w:delText xml:space="preserve"> ábrafelirat</w:delText>
        </w:r>
        <w:r w:rsidRPr="00883C24" w:rsidDel="00165ADE">
          <w:delText xml:space="preserve"> (</w:delText>
        </w:r>
        <w:r w:rsidR="00941164" w:rsidDel="00165ADE">
          <w:delText xml:space="preserve">ha szükséges, akkor a </w:delText>
        </w:r>
        <w:r w:rsidRPr="00883C24" w:rsidDel="00165ADE">
          <w:delText>forrás megjelölésével)</w:delText>
        </w:r>
      </w:del>
      <w:customXmlDelRangeStart w:id="621" w:author="Win10" w:date="2025-04-25T21:28:00Z"/>
      <w:sdt>
        <w:sdtPr>
          <w:id w:val="-1475370669"/>
          <w:citation/>
        </w:sdtPr>
        <w:sdtContent>
          <w:customXmlDelRangeEnd w:id="621"/>
          <w:del w:id="622" w:author="Win10" w:date="2025-04-25T21:28:00Z">
            <w:r w:rsidR="009436A7" w:rsidDel="00165ADE">
              <w:fldChar w:fldCharType="begin"/>
            </w:r>
            <w:r w:rsidR="009436A7" w:rsidDel="00165ADE">
              <w:delInstrText xml:space="preserve"> CITATION DeS12 \l 1038 </w:delInstrText>
            </w:r>
            <w:r w:rsidR="009436A7" w:rsidDel="00165ADE">
              <w:fldChar w:fldCharType="separate"/>
            </w:r>
            <w:r w:rsidR="009436A7" w:rsidDel="00165ADE">
              <w:rPr>
                <w:noProof/>
              </w:rPr>
              <w:delText xml:space="preserve"> </w:delText>
            </w:r>
            <w:r w:rsidR="009436A7" w:rsidRPr="009436A7" w:rsidDel="00165ADE">
              <w:rPr>
                <w:noProof/>
              </w:rPr>
              <w:delText>[1]</w:delText>
            </w:r>
            <w:r w:rsidR="009436A7" w:rsidDel="00165ADE">
              <w:fldChar w:fldCharType="end"/>
            </w:r>
          </w:del>
          <w:customXmlDelRangeStart w:id="623" w:author="Win10" w:date="2025-04-25T21:28:00Z"/>
        </w:sdtContent>
      </w:sdt>
      <w:customXmlDelRangeEnd w:id="623"/>
      <w:bookmarkStart w:id="624" w:name="_Toc196517117"/>
      <w:bookmarkStart w:id="625" w:name="_Toc196518720"/>
      <w:bookmarkStart w:id="626" w:name="_Toc197366060"/>
      <w:bookmarkStart w:id="627" w:name="_Toc197366161"/>
      <w:bookmarkStart w:id="628" w:name="_Toc197366252"/>
      <w:bookmarkStart w:id="629" w:name="_Toc197366448"/>
      <w:bookmarkEnd w:id="624"/>
      <w:bookmarkEnd w:id="625"/>
      <w:bookmarkEnd w:id="626"/>
      <w:bookmarkEnd w:id="627"/>
      <w:bookmarkEnd w:id="628"/>
      <w:bookmarkEnd w:id="629"/>
    </w:p>
    <w:p w14:paraId="7DCC7C89" w14:textId="4295B108" w:rsidR="00883C24" w:rsidDel="00165ADE" w:rsidRDefault="00883C24" w:rsidP="00690423">
      <w:pPr>
        <w:pStyle w:val="Cmsor4"/>
        <w:rPr>
          <w:del w:id="630" w:author="Win10" w:date="2025-04-25T21:27:00Z"/>
        </w:rPr>
      </w:pPr>
      <w:bookmarkStart w:id="631" w:name="_Toc98926926"/>
      <w:del w:id="632" w:author="Win10" w:date="2025-04-25T21:27:00Z">
        <w:r w:rsidRPr="00690423" w:rsidDel="00165ADE">
          <w:delText>Alfejezet</w:delText>
        </w:r>
        <w:bookmarkStart w:id="633" w:name="_Toc196517118"/>
        <w:bookmarkStart w:id="634" w:name="_Toc196518721"/>
        <w:bookmarkStart w:id="635" w:name="_Toc197366061"/>
        <w:bookmarkStart w:id="636" w:name="_Toc197366162"/>
        <w:bookmarkStart w:id="637" w:name="_Toc197366253"/>
        <w:bookmarkStart w:id="638" w:name="_Toc197366449"/>
        <w:bookmarkEnd w:id="631"/>
        <w:bookmarkEnd w:id="633"/>
        <w:bookmarkEnd w:id="634"/>
        <w:bookmarkEnd w:id="635"/>
        <w:bookmarkEnd w:id="636"/>
        <w:bookmarkEnd w:id="637"/>
        <w:bookmarkEnd w:id="638"/>
      </w:del>
    </w:p>
    <w:p w14:paraId="28D28463" w14:textId="6D4F3DDA" w:rsidR="00AA4306" w:rsidDel="00165ADE" w:rsidRDefault="00AA4306" w:rsidP="00037D0C">
      <w:pPr>
        <w:pStyle w:val="Firstparagraph"/>
        <w:rPr>
          <w:del w:id="639" w:author="Win10" w:date="2025-04-25T21:27:00Z"/>
        </w:rPr>
      </w:pPr>
      <w:del w:id="640" w:author="Win10" w:date="2025-04-25T21:27:00Z">
        <w:r w:rsidDel="00165ADE">
          <w:delText xml:space="preserve">A táblázatok </w:delText>
        </w:r>
        <w:r w:rsidRPr="00883C24" w:rsidDel="00165ADE">
          <w:delText>középre rendezve, feliratozva és számozva</w:delText>
        </w:r>
        <w:r w:rsidDel="00165ADE">
          <w:delText xml:space="preserve"> kerüljenek a dolgozatba. A táblázat felirata a táblázat felett helyezkedik el.</w:delText>
        </w:r>
        <w:bookmarkStart w:id="641" w:name="_Toc196517119"/>
        <w:bookmarkStart w:id="642" w:name="_Toc196518722"/>
        <w:bookmarkStart w:id="643" w:name="_Toc197366062"/>
        <w:bookmarkStart w:id="644" w:name="_Toc197366163"/>
        <w:bookmarkStart w:id="645" w:name="_Toc197366254"/>
        <w:bookmarkStart w:id="646" w:name="_Toc197366450"/>
        <w:bookmarkEnd w:id="641"/>
        <w:bookmarkEnd w:id="642"/>
        <w:bookmarkEnd w:id="643"/>
        <w:bookmarkEnd w:id="644"/>
        <w:bookmarkEnd w:id="645"/>
        <w:bookmarkEnd w:id="646"/>
      </w:del>
    </w:p>
    <w:p w14:paraId="2F2DA41B" w14:textId="68F3E750" w:rsidR="00AA4306" w:rsidDel="00165ADE" w:rsidRDefault="00AA4306" w:rsidP="00AA4306">
      <w:pPr>
        <w:rPr>
          <w:del w:id="647" w:author="Win10" w:date="2025-04-25T21:27:00Z"/>
        </w:rPr>
      </w:pPr>
      <w:del w:id="648" w:author="Win10" w:date="2025-04-25T21:27:00Z">
        <w:r w:rsidDel="00165ADE">
          <w:delText>Táblázaton belül a szöveg függőlegesen középre igazítva. Az adatok vízszintes igazítását az adattartalom határozza meg (decimális értékek esetén javasolt a decimális igazítás).</w:delText>
        </w:r>
      </w:del>
      <w:customXmlDelRangeStart w:id="649" w:author="Win10" w:date="2025-04-25T21:27:00Z"/>
      <w:sdt>
        <w:sdtPr>
          <w:id w:val="2041238403"/>
          <w:citation/>
        </w:sdtPr>
        <w:sdtContent>
          <w:customXmlDelRangeEnd w:id="649"/>
          <w:del w:id="650" w:author="Win10" w:date="2025-04-25T21:27:00Z">
            <w:r w:rsidR="009436A7" w:rsidDel="00165ADE">
              <w:fldChar w:fldCharType="begin"/>
            </w:r>
            <w:r w:rsidR="009436A7" w:rsidDel="00165ADE">
              <w:delInstrText xml:space="preserve"> CITATION Zár22 \l 1038 </w:delInstrText>
            </w:r>
            <w:r w:rsidR="009436A7" w:rsidDel="00165ADE">
              <w:fldChar w:fldCharType="separate"/>
            </w:r>
            <w:r w:rsidR="009436A7" w:rsidDel="00165ADE">
              <w:rPr>
                <w:noProof/>
              </w:rPr>
              <w:delText xml:space="preserve"> </w:delText>
            </w:r>
            <w:r w:rsidR="009436A7" w:rsidRPr="009436A7" w:rsidDel="00165ADE">
              <w:rPr>
                <w:noProof/>
              </w:rPr>
              <w:delText>[2]</w:delText>
            </w:r>
            <w:r w:rsidR="009436A7" w:rsidDel="00165ADE">
              <w:fldChar w:fldCharType="end"/>
            </w:r>
          </w:del>
          <w:customXmlDelRangeStart w:id="651" w:author="Win10" w:date="2025-04-25T21:27:00Z"/>
        </w:sdtContent>
      </w:sdt>
      <w:customXmlDelRangeEnd w:id="651"/>
      <w:customXmlDelRangeStart w:id="652" w:author="Win10" w:date="2025-04-25T21:27:00Z"/>
      <w:sdt>
        <w:sdtPr>
          <w:id w:val="1051203667"/>
          <w:citation/>
        </w:sdtPr>
        <w:sdtContent>
          <w:customXmlDelRangeEnd w:id="652"/>
          <w:del w:id="653" w:author="Win10" w:date="2025-04-25T21:27:00Z">
            <w:r w:rsidR="009944F1" w:rsidDel="00165ADE">
              <w:fldChar w:fldCharType="begin"/>
            </w:r>
            <w:r w:rsidR="009944F1" w:rsidDel="00165ADE">
              <w:delInstrText xml:space="preserve"> CITATION Wet13 \l 1038 </w:delInstrText>
            </w:r>
            <w:r w:rsidR="009944F1" w:rsidDel="00165ADE">
              <w:fldChar w:fldCharType="separate"/>
            </w:r>
            <w:r w:rsidR="009944F1" w:rsidDel="00165ADE">
              <w:rPr>
                <w:noProof/>
              </w:rPr>
              <w:delText xml:space="preserve"> </w:delText>
            </w:r>
            <w:r w:rsidR="009944F1" w:rsidRPr="009944F1" w:rsidDel="00165ADE">
              <w:rPr>
                <w:noProof/>
              </w:rPr>
              <w:delText>[3]</w:delText>
            </w:r>
            <w:r w:rsidR="009944F1" w:rsidDel="00165ADE">
              <w:fldChar w:fldCharType="end"/>
            </w:r>
          </w:del>
          <w:customXmlDelRangeStart w:id="654" w:author="Win10" w:date="2025-04-25T21:27:00Z"/>
        </w:sdtContent>
      </w:sdt>
      <w:customXmlDelRangeEnd w:id="654"/>
      <w:bookmarkStart w:id="655" w:name="_Toc196517120"/>
      <w:bookmarkStart w:id="656" w:name="_Toc196518723"/>
      <w:bookmarkStart w:id="657" w:name="_Toc197366063"/>
      <w:bookmarkStart w:id="658" w:name="_Toc197366164"/>
      <w:bookmarkStart w:id="659" w:name="_Toc197366255"/>
      <w:bookmarkStart w:id="660" w:name="_Toc197366451"/>
      <w:bookmarkEnd w:id="655"/>
      <w:bookmarkEnd w:id="656"/>
      <w:bookmarkEnd w:id="657"/>
      <w:bookmarkEnd w:id="658"/>
      <w:bookmarkEnd w:id="659"/>
      <w:bookmarkEnd w:id="660"/>
    </w:p>
    <w:p w14:paraId="0C08EC30" w14:textId="30C560DB" w:rsidR="00367AFA" w:rsidRPr="00912784" w:rsidDel="00165ADE" w:rsidRDefault="00367AFA" w:rsidP="00AA4306">
      <w:pPr>
        <w:rPr>
          <w:del w:id="661" w:author="Win10" w:date="2025-04-25T21:27:00Z"/>
        </w:rPr>
      </w:pPr>
      <w:bookmarkStart w:id="662" w:name="_Toc196517121"/>
      <w:bookmarkStart w:id="663" w:name="_Toc196518724"/>
      <w:bookmarkStart w:id="664" w:name="_Toc197366064"/>
      <w:bookmarkStart w:id="665" w:name="_Toc197366165"/>
      <w:bookmarkStart w:id="666" w:name="_Toc197366256"/>
      <w:bookmarkStart w:id="667" w:name="_Toc197366452"/>
      <w:bookmarkEnd w:id="662"/>
      <w:bookmarkEnd w:id="663"/>
      <w:bookmarkEnd w:id="664"/>
      <w:bookmarkEnd w:id="665"/>
      <w:bookmarkEnd w:id="666"/>
      <w:bookmarkEnd w:id="667"/>
    </w:p>
    <w:p w14:paraId="04FD66FF" w14:textId="2CB0BEC8" w:rsidR="00912784" w:rsidDel="00165ADE" w:rsidRDefault="00C856DA" w:rsidP="00912784">
      <w:pPr>
        <w:pStyle w:val="Kpalrs"/>
        <w:rPr>
          <w:del w:id="668" w:author="Win10" w:date="2025-04-25T21:27:00Z"/>
        </w:rPr>
      </w:pPr>
      <w:del w:id="669" w:author="Win10" w:date="2025-04-25T21:27:00Z">
        <w:r w:rsidDel="00165ADE">
          <w:fldChar w:fldCharType="begin"/>
        </w:r>
        <w:r w:rsidDel="00165ADE">
          <w:delInstrText xml:space="preserve"> SEQ táblázat \* ARABIC </w:delInstrText>
        </w:r>
        <w:r w:rsidDel="00165ADE">
          <w:fldChar w:fldCharType="separate"/>
        </w:r>
        <w:r w:rsidR="00320651" w:rsidDel="00165ADE">
          <w:rPr>
            <w:noProof/>
          </w:rPr>
          <w:delText>1</w:delText>
        </w:r>
        <w:r w:rsidDel="00165ADE">
          <w:rPr>
            <w:noProof/>
          </w:rPr>
          <w:fldChar w:fldCharType="end"/>
        </w:r>
        <w:r w:rsidR="00912784" w:rsidDel="00165ADE">
          <w:delText>. táblázat</w:delText>
        </w:r>
        <w:r w:rsidR="00AA4306" w:rsidDel="00165ADE">
          <w:delText xml:space="preserve"> </w:delText>
        </w:r>
        <w:r w:rsidR="009436A7" w:rsidDel="00165ADE">
          <w:delText>megnevezése,</w:delText>
        </w:r>
        <w:r w:rsidR="00AA4306" w:rsidDel="00165ADE">
          <w:delText xml:space="preserve"> ha szükséges hivatkozás a forrásra</w:delText>
        </w:r>
        <w:bookmarkStart w:id="670" w:name="_Toc196517122"/>
        <w:bookmarkStart w:id="671" w:name="_Toc196518725"/>
        <w:bookmarkStart w:id="672" w:name="_Toc197366065"/>
        <w:bookmarkStart w:id="673" w:name="_Toc197366166"/>
        <w:bookmarkStart w:id="674" w:name="_Toc197366257"/>
        <w:bookmarkStart w:id="675" w:name="_Toc197366453"/>
        <w:bookmarkEnd w:id="670"/>
        <w:bookmarkEnd w:id="671"/>
        <w:bookmarkEnd w:id="672"/>
        <w:bookmarkEnd w:id="673"/>
        <w:bookmarkEnd w:id="674"/>
        <w:bookmarkEnd w:id="675"/>
      </w:del>
    </w:p>
    <w:tbl>
      <w:tblPr>
        <w:tblStyle w:val="TableGrid"/>
        <w:tblW w:w="9064" w:type="dxa"/>
        <w:tblInd w:w="320" w:type="dxa"/>
        <w:tblCellMar>
          <w:top w:w="7" w:type="dxa"/>
          <w:left w:w="115" w:type="dxa"/>
          <w:right w:w="115" w:type="dxa"/>
        </w:tblCellMar>
        <w:tblLook w:val="04A0" w:firstRow="1" w:lastRow="0" w:firstColumn="1" w:lastColumn="0" w:noHBand="0" w:noVBand="1"/>
      </w:tblPr>
      <w:tblGrid>
        <w:gridCol w:w="3022"/>
        <w:gridCol w:w="3022"/>
        <w:gridCol w:w="3020"/>
      </w:tblGrid>
      <w:tr w:rsidR="00912784" w:rsidDel="00165ADE" w14:paraId="5484EE57" w14:textId="5EABA156" w:rsidTr="00C856DA">
        <w:trPr>
          <w:trHeight w:val="286"/>
          <w:del w:id="676" w:author="Win10" w:date="2025-04-25T21:27:00Z"/>
        </w:trPr>
        <w:tc>
          <w:tcPr>
            <w:tcW w:w="3022" w:type="dxa"/>
            <w:tcBorders>
              <w:top w:val="single" w:sz="4" w:space="0" w:color="000000"/>
              <w:left w:val="single" w:sz="4" w:space="0" w:color="000000"/>
              <w:bottom w:val="single" w:sz="4" w:space="0" w:color="000000"/>
              <w:right w:val="nil"/>
            </w:tcBorders>
          </w:tcPr>
          <w:p w14:paraId="0864E72F" w14:textId="02D04609" w:rsidR="00912784" w:rsidDel="00165ADE" w:rsidRDefault="00912784" w:rsidP="00C856DA">
            <w:pPr>
              <w:spacing w:after="160" w:line="259" w:lineRule="auto"/>
              <w:ind w:firstLine="0"/>
              <w:rPr>
                <w:del w:id="677" w:author="Win10" w:date="2025-04-25T21:27:00Z"/>
              </w:rPr>
            </w:pPr>
            <w:bookmarkStart w:id="678" w:name="_Toc196517123"/>
            <w:bookmarkStart w:id="679" w:name="_Toc196518726"/>
            <w:bookmarkStart w:id="680" w:name="_Toc197366066"/>
            <w:bookmarkStart w:id="681" w:name="_Toc197366167"/>
            <w:bookmarkStart w:id="682" w:name="_Toc197366258"/>
            <w:bookmarkStart w:id="683" w:name="_Toc197366454"/>
            <w:bookmarkEnd w:id="678"/>
            <w:bookmarkEnd w:id="679"/>
            <w:bookmarkEnd w:id="680"/>
            <w:bookmarkEnd w:id="681"/>
            <w:bookmarkEnd w:id="682"/>
            <w:bookmarkEnd w:id="683"/>
          </w:p>
        </w:tc>
        <w:tc>
          <w:tcPr>
            <w:tcW w:w="3022" w:type="dxa"/>
            <w:tcBorders>
              <w:top w:val="single" w:sz="4" w:space="0" w:color="000000"/>
              <w:left w:val="nil"/>
              <w:bottom w:val="single" w:sz="4" w:space="0" w:color="000000"/>
              <w:right w:val="nil"/>
            </w:tcBorders>
          </w:tcPr>
          <w:p w14:paraId="22059F70" w14:textId="37214FFF" w:rsidR="00912784" w:rsidDel="00165ADE" w:rsidRDefault="00912784" w:rsidP="00C856DA">
            <w:pPr>
              <w:spacing w:line="259" w:lineRule="auto"/>
              <w:ind w:right="1" w:firstLine="0"/>
              <w:jc w:val="center"/>
              <w:rPr>
                <w:del w:id="684" w:author="Win10" w:date="2025-04-25T21:27:00Z"/>
              </w:rPr>
            </w:pPr>
            <w:del w:id="685" w:author="Win10" w:date="2025-04-25T21:27:00Z">
              <w:r w:rsidDel="00165ADE">
                <w:rPr>
                  <w:rFonts w:eastAsia="Times New Roman" w:cs="Times New Roman"/>
                  <w:b/>
                </w:rPr>
                <w:delText xml:space="preserve">Mért adatok </w:delText>
              </w:r>
              <w:bookmarkStart w:id="686" w:name="_Toc196517124"/>
              <w:bookmarkStart w:id="687" w:name="_Toc196518727"/>
              <w:bookmarkStart w:id="688" w:name="_Toc197366067"/>
              <w:bookmarkStart w:id="689" w:name="_Toc197366168"/>
              <w:bookmarkStart w:id="690" w:name="_Toc197366259"/>
              <w:bookmarkStart w:id="691" w:name="_Toc197366455"/>
              <w:bookmarkEnd w:id="686"/>
              <w:bookmarkEnd w:id="687"/>
              <w:bookmarkEnd w:id="688"/>
              <w:bookmarkEnd w:id="689"/>
              <w:bookmarkEnd w:id="690"/>
              <w:bookmarkEnd w:id="691"/>
            </w:del>
          </w:p>
        </w:tc>
        <w:tc>
          <w:tcPr>
            <w:tcW w:w="3020" w:type="dxa"/>
            <w:tcBorders>
              <w:top w:val="single" w:sz="4" w:space="0" w:color="000000"/>
              <w:left w:val="nil"/>
              <w:bottom w:val="single" w:sz="4" w:space="0" w:color="000000"/>
              <w:right w:val="single" w:sz="4" w:space="0" w:color="000000"/>
            </w:tcBorders>
          </w:tcPr>
          <w:p w14:paraId="4CC2495A" w14:textId="1406A9C5" w:rsidR="00912784" w:rsidDel="00165ADE" w:rsidRDefault="00912784" w:rsidP="00C856DA">
            <w:pPr>
              <w:spacing w:after="160" w:line="259" w:lineRule="auto"/>
              <w:ind w:firstLine="0"/>
              <w:rPr>
                <w:del w:id="692" w:author="Win10" w:date="2025-04-25T21:27:00Z"/>
              </w:rPr>
            </w:pPr>
            <w:bookmarkStart w:id="693" w:name="_Toc196517125"/>
            <w:bookmarkStart w:id="694" w:name="_Toc196518728"/>
            <w:bookmarkStart w:id="695" w:name="_Toc197366068"/>
            <w:bookmarkStart w:id="696" w:name="_Toc197366169"/>
            <w:bookmarkStart w:id="697" w:name="_Toc197366260"/>
            <w:bookmarkStart w:id="698" w:name="_Toc197366456"/>
            <w:bookmarkEnd w:id="693"/>
            <w:bookmarkEnd w:id="694"/>
            <w:bookmarkEnd w:id="695"/>
            <w:bookmarkEnd w:id="696"/>
            <w:bookmarkEnd w:id="697"/>
            <w:bookmarkEnd w:id="698"/>
          </w:p>
        </w:tc>
        <w:bookmarkStart w:id="699" w:name="_Toc196517126"/>
        <w:bookmarkStart w:id="700" w:name="_Toc196518729"/>
        <w:bookmarkStart w:id="701" w:name="_Toc197366069"/>
        <w:bookmarkStart w:id="702" w:name="_Toc197366170"/>
        <w:bookmarkStart w:id="703" w:name="_Toc197366261"/>
        <w:bookmarkStart w:id="704" w:name="_Toc197366457"/>
        <w:bookmarkEnd w:id="699"/>
        <w:bookmarkEnd w:id="700"/>
        <w:bookmarkEnd w:id="701"/>
        <w:bookmarkEnd w:id="702"/>
        <w:bookmarkEnd w:id="703"/>
        <w:bookmarkEnd w:id="704"/>
      </w:tr>
      <w:tr w:rsidR="00912784" w:rsidDel="00165ADE" w14:paraId="2272D22A" w14:textId="4CE8697F" w:rsidTr="00C856DA">
        <w:trPr>
          <w:trHeight w:val="286"/>
          <w:del w:id="705" w:author="Win10" w:date="2025-04-25T21:27:00Z"/>
        </w:trPr>
        <w:tc>
          <w:tcPr>
            <w:tcW w:w="3022" w:type="dxa"/>
            <w:tcBorders>
              <w:top w:val="single" w:sz="4" w:space="0" w:color="000000"/>
              <w:left w:val="single" w:sz="4" w:space="0" w:color="000000"/>
              <w:bottom w:val="single" w:sz="4" w:space="0" w:color="000000"/>
              <w:right w:val="single" w:sz="4" w:space="0" w:color="000000"/>
            </w:tcBorders>
          </w:tcPr>
          <w:p w14:paraId="0AB867FC" w14:textId="7390F5B2" w:rsidR="00912784" w:rsidDel="00165ADE" w:rsidRDefault="00912784" w:rsidP="00C856DA">
            <w:pPr>
              <w:spacing w:line="259" w:lineRule="auto"/>
              <w:ind w:left="3" w:firstLine="0"/>
              <w:jc w:val="center"/>
              <w:rPr>
                <w:del w:id="706" w:author="Win10" w:date="2025-04-25T21:27:00Z"/>
              </w:rPr>
            </w:pPr>
            <w:del w:id="707" w:author="Win10" w:date="2025-04-25T21:27:00Z">
              <w:r w:rsidDel="00165ADE">
                <w:rPr>
                  <w:rFonts w:eastAsia="Times New Roman" w:cs="Times New Roman"/>
                  <w:b/>
                </w:rPr>
                <w:delText xml:space="preserve">Adatok 1. </w:delText>
              </w:r>
              <w:bookmarkStart w:id="708" w:name="_Toc196517127"/>
              <w:bookmarkStart w:id="709" w:name="_Toc196518730"/>
              <w:bookmarkStart w:id="710" w:name="_Toc197366070"/>
              <w:bookmarkStart w:id="711" w:name="_Toc197366171"/>
              <w:bookmarkStart w:id="712" w:name="_Toc197366262"/>
              <w:bookmarkStart w:id="713" w:name="_Toc197366458"/>
              <w:bookmarkEnd w:id="708"/>
              <w:bookmarkEnd w:id="709"/>
              <w:bookmarkEnd w:id="710"/>
              <w:bookmarkEnd w:id="711"/>
              <w:bookmarkEnd w:id="712"/>
              <w:bookmarkEnd w:id="713"/>
            </w:del>
          </w:p>
        </w:tc>
        <w:tc>
          <w:tcPr>
            <w:tcW w:w="3022" w:type="dxa"/>
            <w:tcBorders>
              <w:top w:val="single" w:sz="4" w:space="0" w:color="000000"/>
              <w:left w:val="single" w:sz="4" w:space="0" w:color="000000"/>
              <w:bottom w:val="single" w:sz="4" w:space="0" w:color="000000"/>
              <w:right w:val="single" w:sz="4" w:space="0" w:color="000000"/>
            </w:tcBorders>
          </w:tcPr>
          <w:p w14:paraId="5F79E2FF" w14:textId="698EA6DC" w:rsidR="00912784" w:rsidDel="00165ADE" w:rsidRDefault="00912784" w:rsidP="00C856DA">
            <w:pPr>
              <w:spacing w:line="259" w:lineRule="auto"/>
              <w:ind w:right="1" w:firstLine="0"/>
              <w:jc w:val="center"/>
              <w:rPr>
                <w:del w:id="714" w:author="Win10" w:date="2025-04-25T21:27:00Z"/>
              </w:rPr>
            </w:pPr>
            <w:del w:id="715" w:author="Win10" w:date="2025-04-25T21:27:00Z">
              <w:r w:rsidDel="00165ADE">
                <w:rPr>
                  <w:rFonts w:eastAsia="Times New Roman" w:cs="Times New Roman"/>
                  <w:b/>
                </w:rPr>
                <w:delText xml:space="preserve">Adatok 2. </w:delText>
              </w:r>
              <w:bookmarkStart w:id="716" w:name="_Toc196517128"/>
              <w:bookmarkStart w:id="717" w:name="_Toc196518731"/>
              <w:bookmarkStart w:id="718" w:name="_Toc197366071"/>
              <w:bookmarkStart w:id="719" w:name="_Toc197366172"/>
              <w:bookmarkStart w:id="720" w:name="_Toc197366263"/>
              <w:bookmarkStart w:id="721" w:name="_Toc197366459"/>
              <w:bookmarkEnd w:id="716"/>
              <w:bookmarkEnd w:id="717"/>
              <w:bookmarkEnd w:id="718"/>
              <w:bookmarkEnd w:id="719"/>
              <w:bookmarkEnd w:id="720"/>
              <w:bookmarkEnd w:id="721"/>
            </w:del>
          </w:p>
        </w:tc>
        <w:tc>
          <w:tcPr>
            <w:tcW w:w="3020" w:type="dxa"/>
            <w:tcBorders>
              <w:top w:val="single" w:sz="4" w:space="0" w:color="000000"/>
              <w:left w:val="single" w:sz="4" w:space="0" w:color="000000"/>
              <w:bottom w:val="single" w:sz="4" w:space="0" w:color="000000"/>
              <w:right w:val="single" w:sz="4" w:space="0" w:color="000000"/>
            </w:tcBorders>
          </w:tcPr>
          <w:p w14:paraId="6206302B" w14:textId="53D92835" w:rsidR="00912784" w:rsidDel="00165ADE" w:rsidRDefault="00912784" w:rsidP="00C856DA">
            <w:pPr>
              <w:spacing w:line="259" w:lineRule="auto"/>
              <w:ind w:left="1" w:firstLine="0"/>
              <w:jc w:val="center"/>
              <w:rPr>
                <w:del w:id="722" w:author="Win10" w:date="2025-04-25T21:27:00Z"/>
              </w:rPr>
            </w:pPr>
            <w:del w:id="723" w:author="Win10" w:date="2025-04-25T21:27:00Z">
              <w:r w:rsidDel="00165ADE">
                <w:rPr>
                  <w:rFonts w:eastAsia="Times New Roman" w:cs="Times New Roman"/>
                  <w:b/>
                </w:rPr>
                <w:delText xml:space="preserve">Adatok 3. </w:delText>
              </w:r>
              <w:bookmarkStart w:id="724" w:name="_Toc196517129"/>
              <w:bookmarkStart w:id="725" w:name="_Toc196518732"/>
              <w:bookmarkStart w:id="726" w:name="_Toc197366072"/>
              <w:bookmarkStart w:id="727" w:name="_Toc197366173"/>
              <w:bookmarkStart w:id="728" w:name="_Toc197366264"/>
              <w:bookmarkStart w:id="729" w:name="_Toc197366460"/>
              <w:bookmarkEnd w:id="724"/>
              <w:bookmarkEnd w:id="725"/>
              <w:bookmarkEnd w:id="726"/>
              <w:bookmarkEnd w:id="727"/>
              <w:bookmarkEnd w:id="728"/>
              <w:bookmarkEnd w:id="729"/>
            </w:del>
          </w:p>
        </w:tc>
        <w:bookmarkStart w:id="730" w:name="_Toc196517130"/>
        <w:bookmarkStart w:id="731" w:name="_Toc196518733"/>
        <w:bookmarkStart w:id="732" w:name="_Toc197366073"/>
        <w:bookmarkStart w:id="733" w:name="_Toc197366174"/>
        <w:bookmarkStart w:id="734" w:name="_Toc197366265"/>
        <w:bookmarkStart w:id="735" w:name="_Toc197366461"/>
        <w:bookmarkEnd w:id="730"/>
        <w:bookmarkEnd w:id="731"/>
        <w:bookmarkEnd w:id="732"/>
        <w:bookmarkEnd w:id="733"/>
        <w:bookmarkEnd w:id="734"/>
        <w:bookmarkEnd w:id="735"/>
      </w:tr>
      <w:tr w:rsidR="00912784" w:rsidDel="00165ADE" w14:paraId="7B8ABCD6" w14:textId="504A589F" w:rsidTr="00C856DA">
        <w:trPr>
          <w:trHeight w:val="288"/>
          <w:del w:id="736" w:author="Win10" w:date="2025-04-25T21:27:00Z"/>
        </w:trPr>
        <w:tc>
          <w:tcPr>
            <w:tcW w:w="3022" w:type="dxa"/>
            <w:tcBorders>
              <w:top w:val="single" w:sz="4" w:space="0" w:color="000000"/>
              <w:left w:val="single" w:sz="4" w:space="0" w:color="000000"/>
              <w:bottom w:val="single" w:sz="4" w:space="0" w:color="000000"/>
              <w:right w:val="single" w:sz="4" w:space="0" w:color="000000"/>
            </w:tcBorders>
          </w:tcPr>
          <w:p w14:paraId="29F5685B" w14:textId="0B240ABA" w:rsidR="00912784" w:rsidDel="00165ADE" w:rsidRDefault="00912784" w:rsidP="00C856DA">
            <w:pPr>
              <w:spacing w:line="259" w:lineRule="auto"/>
              <w:ind w:left="4" w:firstLine="0"/>
              <w:jc w:val="center"/>
              <w:rPr>
                <w:del w:id="737" w:author="Win10" w:date="2025-04-25T21:27:00Z"/>
              </w:rPr>
            </w:pPr>
            <w:del w:id="738" w:author="Win10" w:date="2025-04-25T21:27:00Z">
              <w:r w:rsidDel="00165ADE">
                <w:delText xml:space="preserve">1,5 </w:delText>
              </w:r>
              <w:bookmarkStart w:id="739" w:name="_Toc196517131"/>
              <w:bookmarkStart w:id="740" w:name="_Toc196518734"/>
              <w:bookmarkStart w:id="741" w:name="_Toc197366074"/>
              <w:bookmarkStart w:id="742" w:name="_Toc197366175"/>
              <w:bookmarkStart w:id="743" w:name="_Toc197366266"/>
              <w:bookmarkStart w:id="744" w:name="_Toc197366462"/>
              <w:bookmarkEnd w:id="739"/>
              <w:bookmarkEnd w:id="740"/>
              <w:bookmarkEnd w:id="741"/>
              <w:bookmarkEnd w:id="742"/>
              <w:bookmarkEnd w:id="743"/>
              <w:bookmarkEnd w:id="744"/>
            </w:del>
          </w:p>
        </w:tc>
        <w:tc>
          <w:tcPr>
            <w:tcW w:w="3022" w:type="dxa"/>
            <w:tcBorders>
              <w:top w:val="single" w:sz="4" w:space="0" w:color="000000"/>
              <w:left w:val="single" w:sz="4" w:space="0" w:color="000000"/>
              <w:bottom w:val="single" w:sz="4" w:space="0" w:color="000000"/>
              <w:right w:val="single" w:sz="4" w:space="0" w:color="000000"/>
            </w:tcBorders>
          </w:tcPr>
          <w:p w14:paraId="46B12F65" w14:textId="00BC3008" w:rsidR="00912784" w:rsidDel="00165ADE" w:rsidRDefault="00912784" w:rsidP="00C856DA">
            <w:pPr>
              <w:spacing w:line="259" w:lineRule="auto"/>
              <w:ind w:firstLine="0"/>
              <w:jc w:val="center"/>
              <w:rPr>
                <w:del w:id="745" w:author="Win10" w:date="2025-04-25T21:27:00Z"/>
              </w:rPr>
            </w:pPr>
            <w:del w:id="746" w:author="Win10" w:date="2025-04-25T21:27:00Z">
              <w:r w:rsidDel="00165ADE">
                <w:delText xml:space="preserve">2,1 </w:delText>
              </w:r>
              <w:bookmarkStart w:id="747" w:name="_Toc196517132"/>
              <w:bookmarkStart w:id="748" w:name="_Toc196518735"/>
              <w:bookmarkStart w:id="749" w:name="_Toc197366075"/>
              <w:bookmarkStart w:id="750" w:name="_Toc197366176"/>
              <w:bookmarkStart w:id="751" w:name="_Toc197366267"/>
              <w:bookmarkStart w:id="752" w:name="_Toc197366463"/>
              <w:bookmarkEnd w:id="747"/>
              <w:bookmarkEnd w:id="748"/>
              <w:bookmarkEnd w:id="749"/>
              <w:bookmarkEnd w:id="750"/>
              <w:bookmarkEnd w:id="751"/>
              <w:bookmarkEnd w:id="752"/>
            </w:del>
          </w:p>
        </w:tc>
        <w:tc>
          <w:tcPr>
            <w:tcW w:w="3020" w:type="dxa"/>
            <w:tcBorders>
              <w:top w:val="single" w:sz="4" w:space="0" w:color="000000"/>
              <w:left w:val="single" w:sz="4" w:space="0" w:color="000000"/>
              <w:bottom w:val="single" w:sz="4" w:space="0" w:color="000000"/>
              <w:right w:val="single" w:sz="4" w:space="0" w:color="000000"/>
            </w:tcBorders>
          </w:tcPr>
          <w:p w14:paraId="16740259" w14:textId="4E8B47B2" w:rsidR="00912784" w:rsidDel="00165ADE" w:rsidRDefault="00912784" w:rsidP="00C856DA">
            <w:pPr>
              <w:spacing w:line="259" w:lineRule="auto"/>
              <w:ind w:left="2" w:firstLine="0"/>
              <w:jc w:val="center"/>
              <w:rPr>
                <w:del w:id="753" w:author="Win10" w:date="2025-04-25T21:27:00Z"/>
              </w:rPr>
            </w:pPr>
            <w:del w:id="754" w:author="Win10" w:date="2025-04-25T21:27:00Z">
              <w:r w:rsidDel="00165ADE">
                <w:delText xml:space="preserve">1,8 </w:delText>
              </w:r>
              <w:bookmarkStart w:id="755" w:name="_Toc196517133"/>
              <w:bookmarkStart w:id="756" w:name="_Toc196518736"/>
              <w:bookmarkStart w:id="757" w:name="_Toc197366076"/>
              <w:bookmarkStart w:id="758" w:name="_Toc197366177"/>
              <w:bookmarkStart w:id="759" w:name="_Toc197366268"/>
              <w:bookmarkStart w:id="760" w:name="_Toc197366464"/>
              <w:bookmarkEnd w:id="755"/>
              <w:bookmarkEnd w:id="756"/>
              <w:bookmarkEnd w:id="757"/>
              <w:bookmarkEnd w:id="758"/>
              <w:bookmarkEnd w:id="759"/>
              <w:bookmarkEnd w:id="760"/>
            </w:del>
          </w:p>
        </w:tc>
        <w:bookmarkStart w:id="761" w:name="_Toc196517134"/>
        <w:bookmarkStart w:id="762" w:name="_Toc196518737"/>
        <w:bookmarkStart w:id="763" w:name="_Toc197366077"/>
        <w:bookmarkStart w:id="764" w:name="_Toc197366178"/>
        <w:bookmarkStart w:id="765" w:name="_Toc197366269"/>
        <w:bookmarkStart w:id="766" w:name="_Toc197366465"/>
        <w:bookmarkEnd w:id="761"/>
        <w:bookmarkEnd w:id="762"/>
        <w:bookmarkEnd w:id="763"/>
        <w:bookmarkEnd w:id="764"/>
        <w:bookmarkEnd w:id="765"/>
        <w:bookmarkEnd w:id="766"/>
      </w:tr>
    </w:tbl>
    <w:p w14:paraId="2B138ABB" w14:textId="21C41496" w:rsidR="00C456F6" w:rsidRDefault="00C456F6" w:rsidP="00C456F6">
      <w:pPr>
        <w:pStyle w:val="Cmsor2"/>
        <w:ind w:left="431" w:hanging="431"/>
      </w:pPr>
      <w:bookmarkStart w:id="767" w:name="_Toc197366466"/>
      <w:bookmarkStart w:id="768" w:name="_Toc98926927"/>
      <w:r>
        <w:t>C# programozási nyelv</w:t>
      </w:r>
      <w:bookmarkEnd w:id="767"/>
    </w:p>
    <w:p w14:paraId="3D73C7E5" w14:textId="0B19A7B0" w:rsidR="00861489" w:rsidDel="005609EE" w:rsidRDefault="00861489" w:rsidP="00861489">
      <w:pPr>
        <w:pStyle w:val="Firstparagraph"/>
        <w:rPr>
          <w:del w:id="769" w:author="Win10" w:date="2025-04-25T21:29:00Z"/>
        </w:rPr>
      </w:pPr>
      <w:r>
        <w:t>Az általam választott programozási nyelv a C#, amivel van egy kevés tapasztalatom és azt mondják, hogy ez az egyik legjobb nyelv webalkalmazás fejlesztésre. Emellett sok</w:t>
      </w:r>
      <w:ins w:id="770" w:author="Win10" w:date="2025-04-25T21:29:00Z">
        <w:r w:rsidR="005609EE">
          <w:t xml:space="preserve"> </w:t>
        </w:r>
      </w:ins>
    </w:p>
    <w:p w14:paraId="2F3BF98B" w14:textId="77777777" w:rsidR="005609EE" w:rsidRDefault="00861489" w:rsidP="00861489">
      <w:pPr>
        <w:pStyle w:val="Firstparagraph"/>
        <w:rPr>
          <w:ins w:id="771" w:author="Win10" w:date="2025-04-25T21:29:00Z"/>
        </w:rPr>
      </w:pPr>
      <w:r>
        <w:t xml:space="preserve">segédanyag található az interneten hozzá, ezért erre a nyelvre esett a választásom. </w:t>
      </w:r>
    </w:p>
    <w:p w14:paraId="76170CE2" w14:textId="77777777" w:rsidR="005609EE" w:rsidRDefault="00861489">
      <w:pPr>
        <w:rPr>
          <w:ins w:id="772" w:author="Win10" w:date="2025-04-25T21:30:00Z"/>
        </w:rPr>
        <w:pPrChange w:id="773" w:author="Win10" w:date="2025-04-25T21:35:00Z">
          <w:pPr>
            <w:pStyle w:val="Firstparagraph"/>
          </w:pPr>
        </w:pPrChange>
      </w:pPr>
      <w:r>
        <w:t xml:space="preserve">A C# egy általános célú, modern és objektumorientált programozási nyelv, amelyet a Microsoft fejlesztett ki 2000-ben, és része a .NET ökoszisztémának. A célja, hogy egyszerre legyen könnyen használható a kezdő programozók számára, és hatékony eszköz a professzionális fejlesztők kezében, akik komplex alkalmazásokat készítenek. </w:t>
      </w:r>
    </w:p>
    <w:p w14:paraId="1FE2EA93" w14:textId="77777777" w:rsidR="005609EE" w:rsidRDefault="00861489">
      <w:pPr>
        <w:rPr>
          <w:ins w:id="774" w:author="Win10" w:date="2025-04-25T21:30:00Z"/>
        </w:rPr>
        <w:pPrChange w:id="775" w:author="Win10" w:date="2025-04-25T21:35:00Z">
          <w:pPr>
            <w:pStyle w:val="Firstparagraph"/>
          </w:pPr>
        </w:pPrChange>
      </w:pPr>
      <w:r>
        <w:t xml:space="preserve">A C# szintaxisa tiszta és intuitív. Ez lehetővé teszi a fejlesztők számára, hogy gyorsan elsajátítsák a nyelvet, különösen, ha már rendelkeznek előzetes tapasztalattal más programozási nyelvekkel. A C# teljes mértékben támogatja az objektumorientált programozást (OOP), amely lehetővé teszi a fejlesztők számára, hogy moduláris, újra felhasználható és karbantartható kódot hozzanak létre. </w:t>
      </w:r>
    </w:p>
    <w:p w14:paraId="6B6736E1" w14:textId="07974A86" w:rsidR="00861489" w:rsidDel="005609EE" w:rsidRDefault="00861489">
      <w:pPr>
        <w:rPr>
          <w:del w:id="776" w:author="Win10" w:date="2025-04-25T21:29:00Z"/>
        </w:rPr>
        <w:pPrChange w:id="777" w:author="Win10" w:date="2025-04-25T21:35:00Z">
          <w:pPr>
            <w:pStyle w:val="Firstparagraph"/>
          </w:pPr>
        </w:pPrChange>
      </w:pPr>
      <w:r>
        <w:t xml:space="preserve">A C#-ot eredetileg a Windows ökoszisztéma számára tervezték, de a .NET Core (és az újabb .NET verziók) megjelenésével a nyelv platformfüggetlenné vált, így támogatja a Windows, macOS és Linux rendszereket is. Az ASP.NET Core segítségével a C# ideális </w:t>
      </w:r>
      <w:ins w:id="778" w:author="Win10" w:date="2025-04-25T21:32:00Z">
        <w:r w:rsidR="005609EE">
          <w:t xml:space="preserve">választás </w:t>
        </w:r>
      </w:ins>
      <w:r>
        <w:t>webalkalmazások és API-k fejlesztésére</w:t>
      </w:r>
      <w:ins w:id="779" w:author="Win10" w:date="2025-04-25T21:33:00Z">
        <w:r w:rsidR="005609EE">
          <w:t xml:space="preserve"> -</w:t>
        </w:r>
      </w:ins>
      <w:r>
        <w:t xml:space="preserve"> </w:t>
      </w:r>
      <w:ins w:id="780" w:author="Win10" w:date="2025-04-25T21:33:00Z">
        <w:r w:rsidR="005609EE">
          <w:t>csak</w:t>
        </w:r>
      </w:ins>
      <w:del w:id="781" w:author="Win10" w:date="2025-04-25T21:31:00Z">
        <w:r w:rsidDel="005609EE">
          <w:delText xml:space="preserve">csak </w:delText>
        </w:r>
      </w:del>
      <w:r>
        <w:t>úgy</w:t>
      </w:r>
      <w:ins w:id="782" w:author="Win10" w:date="2025-04-25T21:31:00Z">
        <w:r w:rsidR="005609EE">
          <w:t>,</w:t>
        </w:r>
      </w:ins>
      <w:r>
        <w:t xml:space="preserve"> mint asztali alkalmazások</w:t>
      </w:r>
      <w:ins w:id="783" w:author="Win10" w:date="2025-04-25T21:29:00Z">
        <w:r w:rsidR="005609EE">
          <w:t>,</w:t>
        </w:r>
      </w:ins>
      <w:ins w:id="784" w:author="Win10" w:date="2025-04-25T21:33:00Z">
        <w:r w:rsidR="005609EE">
          <w:t xml:space="preserve"> </w:t>
        </w:r>
      </w:ins>
    </w:p>
    <w:p w14:paraId="7A568E5D" w14:textId="6A484265" w:rsidR="00861489" w:rsidDel="005609EE" w:rsidRDefault="00861489">
      <w:pPr>
        <w:rPr>
          <w:del w:id="785" w:author="Win10" w:date="2025-04-25T21:35:00Z"/>
        </w:rPr>
        <w:pPrChange w:id="786" w:author="Win10" w:date="2025-04-25T21:35:00Z">
          <w:pPr>
            <w:pStyle w:val="Firstparagraph"/>
          </w:pPr>
        </w:pPrChange>
      </w:pPr>
      <w:r>
        <w:t>mobilalkalmazások vagy játékok fejlesztésére.</w:t>
      </w:r>
    </w:p>
    <w:p w14:paraId="7127FA33" w14:textId="35344992" w:rsidR="00861489" w:rsidRDefault="00861489" w:rsidP="005609EE"/>
    <w:p w14:paraId="31F73C6F" w14:textId="25196A70" w:rsidR="00861489" w:rsidRDefault="00861489" w:rsidP="00861489">
      <w:pPr>
        <w:pStyle w:val="Cmsor2"/>
        <w:ind w:left="431" w:hanging="431"/>
      </w:pPr>
      <w:bookmarkStart w:id="787" w:name="_Toc197366467"/>
      <w:r w:rsidRPr="00861489">
        <w:lastRenderedPageBreak/>
        <w:t>ASP.NET Core</w:t>
      </w:r>
      <w:bookmarkEnd w:id="787"/>
    </w:p>
    <w:p w14:paraId="4242E726" w14:textId="3A0B66A6" w:rsidR="00861489" w:rsidDel="005609EE" w:rsidRDefault="00861489" w:rsidP="00861489">
      <w:pPr>
        <w:pStyle w:val="Firstparagraph"/>
        <w:rPr>
          <w:del w:id="788" w:author="Win10" w:date="2025-04-25T21:34:00Z"/>
        </w:rPr>
      </w:pPr>
      <w:r>
        <w:t>Az előbb is emlegetett ASP.NET a Microsoft által fejlesztett nyílt forráskódú, nagy teljesítményű keretrendszer webes alkalmazások fejlesztésére. Az ASP.NET segítségével</w:t>
      </w:r>
      <w:ins w:id="789" w:author="Win10" w:date="2025-04-25T21:34:00Z">
        <w:r w:rsidR="005609EE">
          <w:t xml:space="preserve"> </w:t>
        </w:r>
      </w:ins>
    </w:p>
    <w:p w14:paraId="73436462" w14:textId="47D30A57" w:rsidR="00861489" w:rsidDel="005609EE" w:rsidRDefault="00861489" w:rsidP="00861489">
      <w:pPr>
        <w:pStyle w:val="Firstparagraph"/>
        <w:rPr>
          <w:del w:id="790" w:author="Win10" w:date="2025-04-25T21:34:00Z"/>
        </w:rPr>
      </w:pPr>
      <w:r>
        <w:t>dinamikus, modern, skálázható és biztonságos webalkalmazások, API-k, valamint valós idejű szolgáltatások fejleszthetők különféle platformokon (pl. Windows, macOS és Linux</w:t>
      </w:r>
      <w:ins w:id="791" w:author="Win10" w:date="2025-04-25T21:34:00Z">
        <w:r w:rsidR="005609EE">
          <w:t xml:space="preserve"> </w:t>
        </w:r>
      </w:ins>
    </w:p>
    <w:p w14:paraId="45F22DC1" w14:textId="77777777" w:rsidR="005609EE" w:rsidRDefault="00861489" w:rsidP="00861489">
      <w:pPr>
        <w:pStyle w:val="Firstparagraph"/>
        <w:rPr>
          <w:ins w:id="792" w:author="Win10" w:date="2025-04-25T21:35:00Z"/>
        </w:rPr>
      </w:pPr>
      <w:r>
        <w:t>rendszereken).</w:t>
      </w:r>
    </w:p>
    <w:p w14:paraId="3C670C75" w14:textId="26C09A74" w:rsidR="00861489" w:rsidDel="005609EE" w:rsidRDefault="00861489">
      <w:pPr>
        <w:rPr>
          <w:del w:id="793" w:author="Win10" w:date="2025-04-25T21:34:00Z"/>
        </w:rPr>
        <w:pPrChange w:id="794" w:author="Win10" w:date="2025-04-25T21:35:00Z">
          <w:pPr>
            <w:pStyle w:val="Firstparagraph"/>
          </w:pPr>
        </w:pPrChange>
      </w:pPr>
      <w:del w:id="795" w:author="Win10" w:date="2025-04-25T21:35:00Z">
        <w:r w:rsidDel="005609EE">
          <w:delText xml:space="preserve"> </w:delText>
        </w:r>
      </w:del>
    </w:p>
    <w:p w14:paraId="5B1513BE" w14:textId="0C94310D" w:rsidR="00861489" w:rsidDel="005609EE" w:rsidRDefault="00861489">
      <w:pPr>
        <w:rPr>
          <w:del w:id="796" w:author="Win10" w:date="2025-04-25T21:36:00Z"/>
        </w:rPr>
        <w:pPrChange w:id="797" w:author="Win10" w:date="2025-04-25T21:35:00Z">
          <w:pPr>
            <w:pStyle w:val="Firstparagraph"/>
          </w:pPr>
        </w:pPrChange>
      </w:pPr>
      <w:r>
        <w:t>Az ASP.NET Core az egyik leggyorsabb webes keretrendszer, köszönhetően a fejlett optimalizálási technikáknak, például az aszinkron feldolgozásnak, a Kestrel webszervernek és a hatékony memóriahasználatnak. ASP.NET-ben lehetőség van különböző csomagokat becsatolni a programunkhoz, amik megkönnyítik a fejlesztést.</w:t>
      </w:r>
    </w:p>
    <w:p w14:paraId="1801360C" w14:textId="4B3C1F0E" w:rsidR="00861489" w:rsidRDefault="00861489">
      <w:pPr>
        <w:pPrChange w:id="798" w:author="Win10" w:date="2025-04-25T21:36:00Z">
          <w:pPr>
            <w:ind w:firstLine="0"/>
          </w:pPr>
        </w:pPrChange>
      </w:pPr>
    </w:p>
    <w:p w14:paraId="5C802A76" w14:textId="1DF3042C" w:rsidR="00861489" w:rsidRDefault="00861489" w:rsidP="00861489">
      <w:pPr>
        <w:pStyle w:val="Cmsor2"/>
        <w:ind w:left="431" w:hanging="431"/>
      </w:pPr>
      <w:bookmarkStart w:id="799" w:name="_Toc197366468"/>
      <w:r>
        <w:t>Visual Studio Code</w:t>
      </w:r>
      <w:bookmarkEnd w:id="799"/>
    </w:p>
    <w:p w14:paraId="7A5800CC" w14:textId="0D933765" w:rsidR="004851C8" w:rsidRDefault="00861489" w:rsidP="00861489">
      <w:pPr>
        <w:pStyle w:val="Firstparagraph"/>
      </w:pPr>
      <w:r>
        <w:t xml:space="preserve">A frontend megvalósításához a Visual Studio Code nevű programot használom, ami egy nyílt forráskódú, könnyűsúlyú, de rendkívül erőteljes </w:t>
      </w:r>
      <w:del w:id="800" w:author="Win10" w:date="2025-04-25T21:39:00Z">
        <w:r w:rsidDel="00BE6033">
          <w:delText xml:space="preserve">szövegszerkesztő </w:delText>
        </w:r>
      </w:del>
      <w:ins w:id="801" w:author="Win10" w:date="2025-04-25T21:39:00Z">
        <w:r w:rsidR="00BE6033">
          <w:t xml:space="preserve">kódszerkesztő </w:t>
        </w:r>
      </w:ins>
      <w:r>
        <w:t>és fejlesztőkörnyezet (IDE), amelyet a Microsoft fejlesztett. 2015-ben jelent meg, és gyorsan az egyik legnépszerűbb eszközzé vált a fejlesztők körében, köszönhetően a sokoldalúságának, bővíthetőségének és gyorsaságának.</w:t>
      </w:r>
      <w:r w:rsidR="004851C8">
        <w:t xml:space="preserve"> </w:t>
      </w:r>
    </w:p>
    <w:p w14:paraId="0EF3C28A" w14:textId="15B5C7FA" w:rsidR="00861489" w:rsidDel="00FF74D5" w:rsidRDefault="00861489">
      <w:pPr>
        <w:rPr>
          <w:del w:id="802" w:author="Win10" w:date="2025-04-25T21:36:00Z"/>
        </w:rPr>
      </w:pPr>
      <w:r>
        <w:t>A Visual Studio Code támogatja a különféle programozási nyelveket és fejlesztési</w:t>
      </w:r>
      <w:r w:rsidR="004851C8">
        <w:t xml:space="preserve"> </w:t>
      </w:r>
      <w:r>
        <w:t>környezeteket, mint például JavaScript, Python, C#, Jav</w:t>
      </w:r>
      <w:r w:rsidR="004851C8">
        <w:t xml:space="preserve">a, HTML/CSS, és még sok más. Az </w:t>
      </w:r>
      <w:r>
        <w:t xml:space="preserve">Extension Marketplace segítségével rengeteg bővítményt </w:t>
      </w:r>
      <w:r w:rsidR="004851C8">
        <w:t xml:space="preserve">lehet hozzáadni, amik segítik a </w:t>
      </w:r>
      <w:r>
        <w:t>fejlesztést akár csak annyival, hogy átláthatóbbá vagy színesebbé teszik a kódot. Vannak</w:t>
      </w:r>
      <w:r w:rsidR="004851C8">
        <w:t xml:space="preserve"> </w:t>
      </w:r>
      <w:r>
        <w:t>olyan bővítmények is, amelyek a kód írása közben próbálják</w:t>
      </w:r>
      <w:r w:rsidR="004851C8">
        <w:t xml:space="preserve"> kitalálni, hogy mit akarunk és </w:t>
      </w:r>
      <w:r>
        <w:t>javaslatokat ad</w:t>
      </w:r>
      <w:ins w:id="803" w:author="Win10" w:date="2025-04-25T21:41:00Z">
        <w:r w:rsidR="00BE6033">
          <w:t>nak</w:t>
        </w:r>
      </w:ins>
      <w:r>
        <w:t>, amiket</w:t>
      </w:r>
      <w:ins w:id="804" w:author="Péter Selyem" w:date="2025-05-05T18:11:00Z" w16du:dateUtc="2025-05-05T16:11:00Z">
        <w:r w:rsidR="00FF74D5">
          <w:t>,</w:t>
        </w:r>
      </w:ins>
      <w:r>
        <w:t xml:space="preserve"> ha elfogadunk, akkor ki sem kell írni az akár több soros parancsokat.</w:t>
      </w:r>
    </w:p>
    <w:p w14:paraId="03F8D60B" w14:textId="77777777" w:rsidR="00FF74D5" w:rsidRDefault="00FF74D5">
      <w:pPr>
        <w:rPr>
          <w:ins w:id="805" w:author="Péter Selyem" w:date="2025-05-05T18:11:00Z" w16du:dateUtc="2025-05-05T16:11:00Z"/>
        </w:rPr>
        <w:pPrChange w:id="806" w:author="Win10" w:date="2025-04-25T21:36:00Z">
          <w:pPr>
            <w:pStyle w:val="Firstparagraph"/>
          </w:pPr>
        </w:pPrChange>
      </w:pPr>
    </w:p>
    <w:p w14:paraId="39482D44" w14:textId="53D7FABA" w:rsidR="004851C8" w:rsidRDefault="00FF74D5">
      <w:pPr>
        <w:rPr>
          <w:ins w:id="807" w:author="Péter Selyem" w:date="2025-05-05T18:14:00Z" w16du:dateUtc="2025-05-05T16:14:00Z"/>
        </w:rPr>
      </w:pPr>
      <w:ins w:id="808" w:author="Péter Selyem" w:date="2025-05-05T18:12:00Z" w16du:dateUtc="2025-05-05T16:12:00Z">
        <w:r>
          <w:t>Én az Extensionök közül használtam a HTML EndTag L</w:t>
        </w:r>
      </w:ins>
      <w:ins w:id="809" w:author="Péter Selyem" w:date="2025-05-05T18:13:00Z" w16du:dateUtc="2025-05-05T16:13:00Z">
        <w:r>
          <w:t>abels elnevezésüt, amely a különböző html tagek után odaírja hogy mit is zár be és milyen classok és id-k tartoznak ahoz az elemhez.</w:t>
        </w:r>
      </w:ins>
    </w:p>
    <w:p w14:paraId="5820457C" w14:textId="3A9E10DE" w:rsidR="00FF74D5" w:rsidRDefault="00FF74D5">
      <w:pPr>
        <w:pPrChange w:id="810" w:author="Win10" w:date="2025-04-25T21:36:00Z">
          <w:pPr>
            <w:ind w:firstLine="0"/>
          </w:pPr>
        </w:pPrChange>
      </w:pPr>
      <w:ins w:id="811" w:author="Péter Selyem" w:date="2025-05-05T18:14:00Z" w16du:dateUtc="2025-05-05T16:14:00Z">
        <w:r>
          <w:t>Használtam még a Live Server elnevezésü kiegészítőt is, ami szerintem az egyik legfontosabb kiegészítő amit mindenkinek ajánlok, hiszen ezz</w:t>
        </w:r>
      </w:ins>
      <w:ins w:id="812" w:author="Péter Selyem" w:date="2025-05-05T18:15:00Z" w16du:dateUtc="2025-05-05T16:15:00Z">
        <w:r>
          <w:t>el egy lokális szerveren van a weboldal ezálltal reálisabban viselkedik és mellé még minden mentés után egyből frissül az oldal, ezzel megkönnyít</w:t>
        </w:r>
      </w:ins>
      <w:ins w:id="813" w:author="Péter Selyem" w:date="2025-05-05T18:16:00Z" w16du:dateUtc="2025-05-05T16:16:00Z">
        <w:r>
          <w:t>ve a fejlesztést.</w:t>
        </w:r>
      </w:ins>
    </w:p>
    <w:p w14:paraId="0B113E0E" w14:textId="363728D8" w:rsidR="004851C8" w:rsidRDefault="004851C8" w:rsidP="004851C8">
      <w:pPr>
        <w:pStyle w:val="Cmsor2"/>
        <w:ind w:left="431" w:hanging="431"/>
      </w:pPr>
      <w:bookmarkStart w:id="814" w:name="_Toc197366469"/>
      <w:r>
        <w:lastRenderedPageBreak/>
        <w:t>Bootsrap</w:t>
      </w:r>
      <w:bookmarkEnd w:id="814"/>
    </w:p>
    <w:p w14:paraId="7D26B464" w14:textId="0DE8420D" w:rsidR="004851C8" w:rsidRDefault="004851C8" w:rsidP="004851C8">
      <w:pPr>
        <w:pStyle w:val="Firstparagraph"/>
      </w:pPr>
      <w:r>
        <w:t>A Bootstrap egy népszerű, nyílt forráskódú front-end keretrendszer, ami lehetővé teszi, hogy gyorsan és hatékonyan építsünk fel vizuálisan tetszetős és mobilbarát felületeket HTML, CSS és JavaScript kombinációjával. Az előre definiált stílusok és komponensek segítségével időt takaríthatunk meg, miközben a webes szabályokat is betartjuk. Ezeket egyszerűen csak be kell csatolni a HTML fájlba és már használhatjuk is a weboldalunk fejlesztésére.</w:t>
      </w:r>
    </w:p>
    <w:p w14:paraId="525B25D2" w14:textId="01194BF0" w:rsidR="00BE6033" w:rsidRDefault="00BE6033">
      <w:pPr>
        <w:spacing w:after="160" w:line="259" w:lineRule="auto"/>
        <w:ind w:firstLine="0"/>
        <w:jc w:val="left"/>
        <w:rPr>
          <w:ins w:id="815" w:author="Win10" w:date="2025-04-25T21:42:00Z"/>
        </w:rPr>
      </w:pPr>
      <w:ins w:id="816" w:author="Win10" w:date="2025-04-25T21:42:00Z">
        <w:r>
          <w:br w:type="page"/>
        </w:r>
      </w:ins>
    </w:p>
    <w:p w14:paraId="4282F893" w14:textId="77777777" w:rsidR="00336E2A" w:rsidDel="00BE6033" w:rsidRDefault="00336E2A" w:rsidP="00336E2A">
      <w:pPr>
        <w:rPr>
          <w:del w:id="817" w:author="Win10" w:date="2025-04-25T21:42:00Z"/>
        </w:rPr>
      </w:pPr>
      <w:bookmarkStart w:id="818" w:name="_Toc196517139"/>
      <w:bookmarkStart w:id="819" w:name="_Toc196518742"/>
      <w:bookmarkStart w:id="820" w:name="_Toc197366082"/>
      <w:bookmarkStart w:id="821" w:name="_Toc197366183"/>
      <w:bookmarkStart w:id="822" w:name="_Toc197366274"/>
      <w:bookmarkStart w:id="823" w:name="_Toc197366470"/>
      <w:bookmarkEnd w:id="818"/>
      <w:bookmarkEnd w:id="819"/>
      <w:bookmarkEnd w:id="820"/>
      <w:bookmarkEnd w:id="821"/>
      <w:bookmarkEnd w:id="822"/>
      <w:bookmarkEnd w:id="823"/>
    </w:p>
    <w:p w14:paraId="6E3E9F67" w14:textId="4BD269F1" w:rsidR="00336E2A" w:rsidDel="00BE6033" w:rsidRDefault="00336E2A">
      <w:pPr>
        <w:ind w:firstLine="0"/>
        <w:rPr>
          <w:del w:id="824" w:author="Win10" w:date="2025-04-25T21:42:00Z"/>
        </w:rPr>
        <w:pPrChange w:id="825" w:author="Win10" w:date="2025-04-25T21:42:00Z">
          <w:pPr/>
        </w:pPrChange>
      </w:pPr>
      <w:bookmarkStart w:id="826" w:name="_Toc196517140"/>
      <w:bookmarkStart w:id="827" w:name="_Toc196518743"/>
      <w:bookmarkStart w:id="828" w:name="_Toc197366083"/>
      <w:bookmarkStart w:id="829" w:name="_Toc197366184"/>
      <w:bookmarkStart w:id="830" w:name="_Toc197366275"/>
      <w:bookmarkStart w:id="831" w:name="_Toc197366471"/>
      <w:bookmarkEnd w:id="826"/>
      <w:bookmarkEnd w:id="827"/>
      <w:bookmarkEnd w:id="828"/>
      <w:bookmarkEnd w:id="829"/>
      <w:bookmarkEnd w:id="830"/>
      <w:bookmarkEnd w:id="831"/>
    </w:p>
    <w:p w14:paraId="4773E717" w14:textId="4F5EC133" w:rsidR="00336E2A" w:rsidRDefault="00336E2A" w:rsidP="00336E2A">
      <w:pPr>
        <w:pStyle w:val="Cmsor1"/>
        <w:ind w:left="357" w:hanging="357"/>
      </w:pPr>
      <w:bookmarkStart w:id="832" w:name="_Toc197366472"/>
      <w:r>
        <w:t>Hasonló oldalak vizsgálata</w:t>
      </w:r>
      <w:bookmarkEnd w:id="832"/>
    </w:p>
    <w:p w14:paraId="01268E7C" w14:textId="50E44B70" w:rsidR="00336E2A" w:rsidRDefault="00336E2A" w:rsidP="00336E2A">
      <w:pPr>
        <w:pStyle w:val="Cmsor2"/>
      </w:pPr>
      <w:bookmarkStart w:id="833" w:name="_Toc197366473"/>
      <w:r>
        <w:t>Flex Gym</w:t>
      </w:r>
      <w:bookmarkEnd w:id="833"/>
    </w:p>
    <w:p w14:paraId="4A622FA8" w14:textId="55321902" w:rsidR="00336E2A" w:rsidRDefault="00BE6033" w:rsidP="00336E2A">
      <w:pPr>
        <w:pStyle w:val="Firstparagraph"/>
      </w:pPr>
      <w:ins w:id="834" w:author="Win10" w:date="2025-04-25T21:42:00Z">
        <w:r>
          <w:t xml:space="preserve">A </w:t>
        </w:r>
      </w:ins>
      <w:r w:rsidR="00336E2A">
        <w:t xml:space="preserve">Flex Gym oldala egy magyar példa hasonló </w:t>
      </w:r>
      <w:del w:id="835" w:author="Péter Selyem" w:date="2025-05-05T20:21:00Z" w16du:dateUtc="2025-05-05T18:21:00Z">
        <w:r w:rsidR="00336E2A" w:rsidDel="007554FA">
          <w:delText>oldalra</w:delText>
        </w:r>
      </w:del>
      <w:ins w:id="836" w:author="Péter Selyem" w:date="2025-05-05T20:21:00Z" w16du:dateUtc="2025-05-05T18:21:00Z">
        <w:r w:rsidR="007554FA">
          <w:t>weblapra</w:t>
        </w:r>
      </w:ins>
      <w:r w:rsidR="00336E2A">
        <w:t>. Nekem nem tetszik, hogy sok a kép a főoldalon</w:t>
      </w:r>
      <w:ins w:id="837" w:author="Win10" w:date="2025-04-25T21:46:00Z">
        <w:r>
          <w:t xml:space="preserve"> </w:t>
        </w:r>
        <w:commentRangeStart w:id="838"/>
        <w:r>
          <w:t>(</w:t>
        </w:r>
      </w:ins>
      <w:ins w:id="839" w:author="Win10" w:date="2025-04-25T21:48:00Z">
        <w:r>
          <w:fldChar w:fldCharType="begin"/>
        </w:r>
        <w:r>
          <w:instrText xml:space="preserve"> REF _Ref196510001 \h </w:instrText>
        </w:r>
      </w:ins>
      <w:r>
        <w:fldChar w:fldCharType="separate"/>
      </w:r>
      <w:ins w:id="840" w:author="Win10" w:date="2025-04-25T21:48:00Z">
        <w:r w:rsidRPr="00BE6033">
          <w:rPr>
            <w:rPrChange w:id="841" w:author="Win10" w:date="2025-04-25T21:47:00Z">
              <w:rPr>
                <w:rFonts w:cs="Times New Roman"/>
                <w:noProof/>
                <w:sz w:val="20"/>
              </w:rPr>
            </w:rPrChange>
          </w:rPr>
          <w:t>1</w:t>
        </w:r>
        <w:r>
          <w:fldChar w:fldCharType="end"/>
        </w:r>
        <w:r>
          <w:t>. ábra</w:t>
        </w:r>
      </w:ins>
      <w:ins w:id="842" w:author="Win10" w:date="2025-04-25T21:46:00Z">
        <w:r>
          <w:t>)</w:t>
        </w:r>
      </w:ins>
      <w:commentRangeEnd w:id="838"/>
      <w:ins w:id="843" w:author="Win10" w:date="2025-04-25T21:48:00Z">
        <w:r>
          <w:rPr>
            <w:rStyle w:val="Jegyzethivatkozs"/>
          </w:rPr>
          <w:commentReference w:id="838"/>
        </w:r>
      </w:ins>
      <w:r w:rsidR="00336E2A">
        <w:t>, de</w:t>
      </w:r>
      <w:del w:id="844" w:author="Péter Selyem" w:date="2025-05-05T20:21:00Z" w16du:dateUtc="2025-05-05T18:21:00Z">
        <w:r w:rsidR="00336E2A" w:rsidDel="007554FA">
          <w:delText xml:space="preserve"> a</w:delText>
        </w:r>
      </w:del>
      <w:r w:rsidR="00336E2A">
        <w:t xml:space="preserve"> viszont vannak jó megoldásaik. Tetszik, hogy a </w:t>
      </w:r>
      <w:del w:id="845" w:author="Péter Selyem" w:date="2025-05-05T18:17:00Z" w16du:dateUtc="2025-05-05T16:17:00Z">
        <w:r w:rsidR="00336E2A" w:rsidDel="00FF74D5">
          <w:delText>nyitva tartás</w:delText>
        </w:r>
      </w:del>
      <w:ins w:id="846" w:author="Péter Selyem" w:date="2025-05-05T18:17:00Z" w16du:dateUtc="2025-05-05T16:17:00Z">
        <w:r w:rsidR="00FF74D5">
          <w:t>nyitvatartás</w:t>
        </w:r>
      </w:ins>
      <w:r w:rsidR="00336E2A">
        <w:t xml:space="preserve"> megtalálható az oldal alján egyszerűen, de szerintem mehetne egy menüpont alá, az elérhetőségekkel együtt, amik viszont alig látszódnak a menüben.</w:t>
      </w:r>
    </w:p>
    <w:p w14:paraId="33CB13BA" w14:textId="069181D0" w:rsidR="00336E2A" w:rsidDel="00BE6033" w:rsidRDefault="00973454">
      <w:pPr>
        <w:rPr>
          <w:del w:id="847" w:author="Win10" w:date="2025-04-25T21:42:00Z"/>
        </w:rPr>
        <w:pPrChange w:id="848" w:author="Win10" w:date="2025-04-25T21:42:00Z">
          <w:pPr>
            <w:pStyle w:val="Firstparagraph"/>
          </w:pPr>
        </w:pPrChange>
      </w:pPr>
      <w:ins w:id="849" w:author="Selyem Péter Ferenc" w:date="2025-04-30T09:17:00Z">
        <w:r>
          <w:rPr>
            <w:noProof/>
            <w:lang w:eastAsia="hu-HU"/>
          </w:rPr>
          <mc:AlternateContent>
            <mc:Choice Requires="wps">
              <w:drawing>
                <wp:anchor distT="0" distB="0" distL="114300" distR="114300" simplePos="0" relativeHeight="251675648" behindDoc="0" locked="0" layoutInCell="1" allowOverlap="1" wp14:anchorId="385C2C61" wp14:editId="77C39AE5">
                  <wp:simplePos x="0" y="0"/>
                  <wp:positionH relativeFrom="margin">
                    <wp:align>center</wp:align>
                  </wp:positionH>
                  <wp:positionV relativeFrom="paragraph">
                    <wp:posOffset>5777123</wp:posOffset>
                  </wp:positionV>
                  <wp:extent cx="3599815" cy="635"/>
                  <wp:effectExtent l="0" t="0" r="635" b="2540"/>
                  <wp:wrapTopAndBottom/>
                  <wp:docPr id="5" name="Szövegdoboz 5"/>
                  <wp:cNvGraphicFramePr/>
                  <a:graphic xmlns:a="http://schemas.openxmlformats.org/drawingml/2006/main">
                    <a:graphicData uri="http://schemas.microsoft.com/office/word/2010/wordprocessingShape">
                      <wps:wsp>
                        <wps:cNvSpPr txBox="1"/>
                        <wps:spPr>
                          <a:xfrm>
                            <a:off x="0" y="0"/>
                            <a:ext cx="3599815" cy="635"/>
                          </a:xfrm>
                          <a:prstGeom prst="rect">
                            <a:avLst/>
                          </a:prstGeom>
                          <a:solidFill>
                            <a:prstClr val="white"/>
                          </a:solidFill>
                          <a:ln>
                            <a:noFill/>
                          </a:ln>
                        </wps:spPr>
                        <wps:txbx>
                          <w:txbxContent>
                            <w:p w14:paraId="553180C6" w14:textId="3D3214CA" w:rsidR="00544A61" w:rsidRPr="0072219A" w:rsidRDefault="00544A61">
                              <w:pPr>
                                <w:pStyle w:val="Kpalrs"/>
                                <w:rPr>
                                  <w:noProof/>
                                </w:rPr>
                                <w:pPrChange w:id="850" w:author="Selyem Péter Ferenc" w:date="2025-04-30T09:17:00Z">
                                  <w:pPr>
                                    <w:pStyle w:val="Kpalrs"/>
                                    <w:spacing w:before="240"/>
                                  </w:pPr>
                                </w:pPrChange>
                              </w:pPr>
                              <w:ins w:id="851" w:author="Selyem Péter Ferenc" w:date="2025-04-30T09:17:00Z">
                                <w:r>
                                  <w:rPr>
                                    <w:noProof/>
                                  </w:rPr>
                                  <w:fldChar w:fldCharType="begin"/>
                                </w:r>
                                <w:r>
                                  <w:rPr>
                                    <w:noProof/>
                                  </w:rPr>
                                  <w:instrText xml:space="preserve"> SEQ ábra \* ARABIC </w:instrText>
                                </w:r>
                              </w:ins>
                              <w:r>
                                <w:rPr>
                                  <w:noProof/>
                                </w:rPr>
                                <w:fldChar w:fldCharType="separate"/>
                              </w:r>
                              <w:bookmarkStart w:id="852" w:name="_Toc197409580"/>
                              <w:ins w:id="853" w:author="Selyem Péter Ferenc" w:date="2025-04-30T09:17:00Z">
                                <w:r>
                                  <w:rPr>
                                    <w:noProof/>
                                  </w:rPr>
                                  <w:t>1</w:t>
                                </w:r>
                                <w:r>
                                  <w:rPr>
                                    <w:noProof/>
                                  </w:rPr>
                                  <w:fldChar w:fldCharType="end"/>
                                </w:r>
                                <w:r>
                                  <w:t>. ábra: A Flex Gym főoldala</w:t>
                                </w:r>
                              </w:ins>
                              <w:bookmarkEnd w:id="8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85C2C61" id="_x0000_t202" coordsize="21600,21600" o:spt="202" path="m,l,21600r21600,l21600,xe">
                  <v:stroke joinstyle="miter"/>
                  <v:path gradientshapeok="t" o:connecttype="rect"/>
                </v:shapetype>
                <v:shape id="Szövegdoboz 5" o:spid="_x0000_s1026" type="#_x0000_t202" style="position:absolute;left:0;text-align:left;margin-left:0;margin-top:454.9pt;width:283.45pt;height:.05pt;z-index:25167564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" stroked="f">
                  <v:textbox style="mso-fit-shape-to-text:t" inset="0,0,0,0">
                    <w:txbxContent>
                      <w:p w14:paraId="553180C6" w14:textId="3D3214CA" w:rsidR="00544A61" w:rsidRPr="0072219A" w:rsidRDefault="00544A61">
                        <w:pPr>
                          <w:pStyle w:val="Kpalrs"/>
                          <w:rPr>
                            <w:noProof/>
                          </w:rPr>
                          <w:pPrChange w:id="854" w:author="Selyem Péter Ferenc" w:date="2025-04-30T09:17:00Z">
                            <w:pPr>
                              <w:pStyle w:val="Kpalrs"/>
                              <w:spacing w:before="240"/>
                            </w:pPr>
                          </w:pPrChange>
                        </w:pPr>
                        <w:ins w:id="855" w:author="Selyem Péter Ferenc" w:date="2025-04-30T09:17:00Z">
                          <w:r>
                            <w:rPr>
                              <w:noProof/>
                            </w:rPr>
                            <w:fldChar w:fldCharType="begin"/>
                          </w:r>
                          <w:r>
                            <w:rPr>
                              <w:noProof/>
                            </w:rPr>
                            <w:instrText xml:space="preserve"> SEQ ábra \* ARABIC </w:instrText>
                          </w:r>
                        </w:ins>
                        <w:r>
                          <w:rPr>
                            <w:noProof/>
                          </w:rPr>
                          <w:fldChar w:fldCharType="separate"/>
                        </w:r>
                        <w:bookmarkStart w:id="856" w:name="_Toc197409580"/>
                        <w:ins w:id="857" w:author="Selyem Péter Ferenc" w:date="2025-04-30T09:17:00Z">
                          <w:r>
                            <w:rPr>
                              <w:noProof/>
                            </w:rPr>
                            <w:t>1</w:t>
                          </w:r>
                          <w:r>
                            <w:rPr>
                              <w:noProof/>
                            </w:rPr>
                            <w:fldChar w:fldCharType="end"/>
                          </w:r>
                          <w:r>
                            <w:t>. ábra: A Flex Gym főoldala</w:t>
                          </w:r>
                        </w:ins>
                        <w:bookmarkEnd w:id="856"/>
                      </w:p>
                    </w:txbxContent>
                  </v:textbox>
                  <w10:wrap type="topAndBottom" anchorx="margin"/>
                </v:shape>
              </w:pict>
            </mc:Fallback>
          </mc:AlternateContent>
        </w:r>
      </w:ins>
      <w:r w:rsidRPr="00A31F45">
        <w:rPr>
          <w:noProof/>
          <w:lang w:eastAsia="hu-HU"/>
        </w:rPr>
        <w:drawing>
          <wp:anchor distT="0" distB="0" distL="114300" distR="114300" simplePos="0" relativeHeight="251658240" behindDoc="0" locked="0" layoutInCell="1" allowOverlap="1" wp14:anchorId="66C68CDA" wp14:editId="5CC6A120">
            <wp:simplePos x="0" y="0"/>
            <wp:positionH relativeFrom="margin">
              <wp:align>center</wp:align>
            </wp:positionH>
            <wp:positionV relativeFrom="paragraph">
              <wp:posOffset>1869201</wp:posOffset>
            </wp:positionV>
            <wp:extent cx="3600000" cy="3765261"/>
            <wp:effectExtent l="0" t="0" r="635" b="6985"/>
            <wp:wrapTopAndBottom/>
            <wp:docPr id="757628252" name="Kép 1" descr="A képen szöveg, Emberi arc, ember, személy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628252" name="Kép 1" descr="A képen szöveg, Emberi arc, ember, személy látható&#10;&#10;Automatikusan generált leírás"/>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600000" cy="3765261"/>
                    </a:xfrm>
                    <a:prstGeom prst="rect">
                      <a:avLst/>
                    </a:prstGeom>
                  </pic:spPr>
                </pic:pic>
              </a:graphicData>
            </a:graphic>
          </wp:anchor>
        </w:drawing>
      </w:r>
      <w:r w:rsidR="00336E2A">
        <w:t>A jegyárak egy menüpont alatt vannak, amit hasonlóan oldanék meg én is, de a főoldalra</w:t>
      </w:r>
      <w:ins w:id="858" w:author="Win10" w:date="2025-04-25T21:42:00Z">
        <w:r w:rsidR="00BE6033">
          <w:t xml:space="preserve"> </w:t>
        </w:r>
      </w:ins>
    </w:p>
    <w:p w14:paraId="612EF9E0" w14:textId="0815946F" w:rsidR="00336E2A" w:rsidRDefault="00336E2A">
      <w:pPr>
        <w:spacing w:after="120"/>
        <w:pPrChange w:id="859" w:author="Win10" w:date="2025-04-25T21:45:00Z">
          <w:pPr>
            <w:pStyle w:val="Firstparagraph"/>
          </w:pPr>
        </w:pPrChange>
      </w:pPr>
      <w:r>
        <w:t>kitenném 1-2 gyakoribb jegy árát. Online vett jegyeket, ha minden igaz, e-mailben küldik el. Ezt én inkább az oldalon oldanám meg, a profilban, ahol egy „jegyeim” menüpont lenne megtalálható. Az „edzőink” (</w:t>
      </w:r>
      <w:ins w:id="860" w:author="Win10" w:date="2025-04-25T21:49:00Z">
        <w:r w:rsidR="006D236C">
          <w:fldChar w:fldCharType="begin"/>
        </w:r>
        <w:r w:rsidR="006D236C">
          <w:instrText xml:space="preserve"> REF _Ref196510187 \h </w:instrText>
        </w:r>
      </w:ins>
      <w:r w:rsidR="006D236C">
        <w:fldChar w:fldCharType="separate"/>
      </w:r>
      <w:ins w:id="861" w:author="Win10" w:date="2025-04-25T21:49:00Z">
        <w:r w:rsidR="006D236C" w:rsidRPr="006D236C">
          <w:rPr>
            <w:rPrChange w:id="862" w:author="Win10" w:date="2025-04-25T21:49:00Z">
              <w:rPr>
                <w:rFonts w:cs="Times New Roman"/>
                <w:noProof/>
                <w:sz w:val="20"/>
              </w:rPr>
            </w:rPrChange>
          </w:rPr>
          <w:t>2</w:t>
        </w:r>
        <w:r w:rsidR="006D236C">
          <w:fldChar w:fldCharType="end"/>
        </w:r>
      </w:ins>
      <w:del w:id="863" w:author="Win10" w:date="2025-04-25T21:49:00Z">
        <w:r w:rsidDel="006D236C">
          <w:delText>2</w:delText>
        </w:r>
      </w:del>
      <w:r>
        <w:t>. ábra) menüpontban tetszik, hogy felsorolja az edzőket és a bemutatkozásaikat. Szerintem, ha lenne pár vélemény emberektől, akiket edzettek, akkor jobb lenne.</w:t>
      </w:r>
    </w:p>
    <w:bookmarkStart w:id="864" w:name="_Ref196510001"/>
    <w:p w14:paraId="166DBF0A" w14:textId="0FC4A8EF" w:rsidR="00F14441" w:rsidRPr="00BE6033" w:rsidRDefault="00F14441">
      <w:pPr>
        <w:pStyle w:val="Kpalrs"/>
        <w:spacing w:before="240"/>
        <w:ind w:firstLine="0"/>
        <w:jc w:val="both"/>
        <w:rPr>
          <w:rPrChange w:id="865" w:author="Win10" w:date="2025-04-25T21:47:00Z">
            <w:rPr>
              <w:rFonts w:cs="Times New Roman"/>
              <w:sz w:val="20"/>
            </w:rPr>
          </w:rPrChange>
        </w:rPr>
        <w:pPrChange w:id="866" w:author="Selyem Péter Ferenc" w:date="2025-04-30T09:17:00Z">
          <w:pPr>
            <w:pStyle w:val="Kpalrs"/>
          </w:pPr>
        </w:pPrChange>
      </w:pPr>
      <w:del w:id="867" w:author="Selyem Péter Ferenc" w:date="2025-04-30T09:17:00Z">
        <w:r w:rsidRPr="00BE6033" w:rsidDel="00973454">
          <w:rPr>
            <w:rPrChange w:id="868" w:author="Win10" w:date="2025-04-25T21:47:00Z">
              <w:rPr>
                <w:rFonts w:cs="Times New Roman"/>
                <w:sz w:val="20"/>
              </w:rPr>
            </w:rPrChange>
          </w:rPr>
          <w:fldChar w:fldCharType="begin"/>
        </w:r>
        <w:r w:rsidRPr="00BE6033" w:rsidDel="00973454">
          <w:rPr>
            <w:rPrChange w:id="869" w:author="Win10" w:date="2025-04-25T21:47:00Z">
              <w:rPr>
                <w:rFonts w:cs="Times New Roman"/>
                <w:sz w:val="20"/>
              </w:rPr>
            </w:rPrChange>
          </w:rPr>
          <w:delInstrText xml:space="preserve"> SEQ ábra \* ARABIC </w:delInstrText>
        </w:r>
        <w:r w:rsidRPr="00BE6033" w:rsidDel="00973454">
          <w:rPr>
            <w:rPrChange w:id="870" w:author="Win10" w:date="2025-04-25T21:47:00Z">
              <w:rPr>
                <w:rFonts w:cs="Times New Roman"/>
                <w:sz w:val="20"/>
              </w:rPr>
            </w:rPrChange>
          </w:rPr>
          <w:fldChar w:fldCharType="separate"/>
        </w:r>
        <w:r w:rsidRPr="00BE6033" w:rsidDel="00973454">
          <w:rPr>
            <w:rPrChange w:id="871" w:author="Win10" w:date="2025-04-25T21:47:00Z">
              <w:rPr>
                <w:rFonts w:cs="Times New Roman"/>
                <w:noProof/>
                <w:sz w:val="20"/>
              </w:rPr>
            </w:rPrChange>
          </w:rPr>
          <w:delText>1</w:delText>
        </w:r>
        <w:r w:rsidRPr="00BE6033" w:rsidDel="00973454">
          <w:rPr>
            <w:rPrChange w:id="872" w:author="Win10" w:date="2025-04-25T21:47:00Z">
              <w:rPr>
                <w:rFonts w:cs="Times New Roman"/>
                <w:sz w:val="20"/>
              </w:rPr>
            </w:rPrChange>
          </w:rPr>
          <w:fldChar w:fldCharType="end"/>
        </w:r>
        <w:bookmarkEnd w:id="864"/>
        <w:r w:rsidRPr="00BE6033" w:rsidDel="00973454">
          <w:rPr>
            <w:rPrChange w:id="873" w:author="Win10" w:date="2025-04-25T21:47:00Z">
              <w:rPr>
                <w:rFonts w:cs="Times New Roman"/>
                <w:sz w:val="20"/>
              </w:rPr>
            </w:rPrChange>
          </w:rPr>
          <w:delText>. ábra: A Flex Gym főoldala</w:delText>
        </w:r>
      </w:del>
    </w:p>
    <w:p w14:paraId="58E9177B" w14:textId="2854AAC7" w:rsidR="00F14441" w:rsidRDefault="00973454" w:rsidP="00F14441">
      <w:pPr>
        <w:rPr>
          <w:rFonts w:cs="Times New Roman"/>
          <w:noProof/>
          <w:lang w:eastAsia="hu-HU"/>
        </w:rPr>
      </w:pPr>
      <w:ins w:id="874" w:author="Selyem Péter Ferenc" w:date="2025-04-30T09:18:00Z">
        <w:r>
          <w:rPr>
            <w:noProof/>
            <w:lang w:eastAsia="hu-HU"/>
          </w:rPr>
          <w:lastRenderedPageBreak/>
          <mc:AlternateContent>
            <mc:Choice Requires="wps">
              <w:drawing>
                <wp:anchor distT="0" distB="0" distL="114300" distR="114300" simplePos="0" relativeHeight="251677696" behindDoc="0" locked="0" layoutInCell="1" allowOverlap="1" wp14:anchorId="53286D28" wp14:editId="77BAF6A8">
                  <wp:simplePos x="0" y="0"/>
                  <wp:positionH relativeFrom="column">
                    <wp:posOffset>899160</wp:posOffset>
                  </wp:positionH>
                  <wp:positionV relativeFrom="paragraph">
                    <wp:posOffset>3827145</wp:posOffset>
                  </wp:positionV>
                  <wp:extent cx="3599815" cy="635"/>
                  <wp:effectExtent l="0" t="0" r="0" b="0"/>
                  <wp:wrapTopAndBottom/>
                  <wp:docPr id="6" name="Szövegdoboz 6"/>
                  <wp:cNvGraphicFramePr/>
                  <a:graphic xmlns:a="http://schemas.openxmlformats.org/drawingml/2006/main">
                    <a:graphicData uri="http://schemas.microsoft.com/office/word/2010/wordprocessingShape">
                      <wps:wsp>
                        <wps:cNvSpPr txBox="1"/>
                        <wps:spPr>
                          <a:xfrm>
                            <a:off x="0" y="0"/>
                            <a:ext cx="3599815" cy="635"/>
                          </a:xfrm>
                          <a:prstGeom prst="rect">
                            <a:avLst/>
                          </a:prstGeom>
                          <a:solidFill>
                            <a:prstClr val="white"/>
                          </a:solidFill>
                          <a:ln>
                            <a:noFill/>
                          </a:ln>
                        </wps:spPr>
                        <wps:txbx>
                          <w:txbxContent>
                            <w:p w14:paraId="7579ABE6" w14:textId="4481BF4A" w:rsidR="00544A61" w:rsidRPr="00AD2F18" w:rsidRDefault="00544A61">
                              <w:pPr>
                                <w:pStyle w:val="Kpalrs"/>
                                <w:rPr>
                                  <w:rFonts w:cs="Times New Roman"/>
                                  <w:noProof/>
                                </w:rPr>
                                <w:pPrChange w:id="875" w:author="Selyem Péter Ferenc" w:date="2025-04-30T09:18:00Z">
                                  <w:pPr/>
                                </w:pPrChange>
                              </w:pPr>
                              <w:ins w:id="876" w:author="Selyem Péter Ferenc" w:date="2025-04-30T09:18:00Z">
                                <w:r>
                                  <w:rPr>
                                    <w:rFonts w:cs="Times New Roman"/>
                                    <w:noProof/>
                                  </w:rPr>
                                  <w:fldChar w:fldCharType="begin"/>
                                </w:r>
                                <w:r>
                                  <w:rPr>
                                    <w:rFonts w:cs="Times New Roman"/>
                                    <w:noProof/>
                                  </w:rPr>
                                  <w:instrText xml:space="preserve"> SEQ ábra \* ARABIC </w:instrText>
                                </w:r>
                              </w:ins>
                              <w:r>
                                <w:rPr>
                                  <w:rFonts w:cs="Times New Roman"/>
                                  <w:noProof/>
                                </w:rPr>
                                <w:fldChar w:fldCharType="separate"/>
                              </w:r>
                              <w:bookmarkStart w:id="877" w:name="_Toc197409581"/>
                              <w:ins w:id="878" w:author="Selyem Péter Ferenc" w:date="2025-04-30T09:18:00Z">
                                <w:r>
                                  <w:rPr>
                                    <w:rFonts w:cs="Times New Roman"/>
                                    <w:noProof/>
                                  </w:rPr>
                                  <w:t>2</w:t>
                                </w:r>
                                <w:r>
                                  <w:rPr>
                                    <w:rFonts w:cs="Times New Roman"/>
                                    <w:noProof/>
                                  </w:rPr>
                                  <w:fldChar w:fldCharType="end"/>
                                </w:r>
                                <w:r>
                                  <w:t>. ábra: A Flex Gym</w:t>
                                </w:r>
                              </w:ins>
                              <w:ins w:id="879" w:author="Selyem Péter Ferenc" w:date="2025-04-30T09:19:00Z">
                                <w:r>
                                  <w:t xml:space="preserve"> </w:t>
                                </w:r>
                                <w:r w:rsidRPr="008C214A">
                                  <w:t>„Edzőink” oldala</w:t>
                                </w:r>
                              </w:ins>
                              <w:bookmarkEnd w:id="877"/>
                              <w:ins w:id="880" w:author="Selyem Péter Ferenc" w:date="2025-04-30T09:18:00Z">
                                <w:r>
                                  <w:t xml:space="preserve"> </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286D28" id="Szövegdoboz 6" o:spid="_x0000_s1027" type="#_x0000_t202" style="position:absolute;left:0;text-align:left;margin-left:70.8pt;margin-top:301.35pt;width:283.45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" stroked="f">
                  <v:textbox style="mso-fit-shape-to-text:t" inset="0,0,0,0">
                    <w:txbxContent>
                      <w:p w14:paraId="7579ABE6" w14:textId="4481BF4A" w:rsidR="00544A61" w:rsidRPr="00AD2F18" w:rsidRDefault="00544A61">
                        <w:pPr>
                          <w:pStyle w:val="Kpalrs"/>
                          <w:rPr>
                            <w:rFonts w:cs="Times New Roman"/>
                            <w:noProof/>
                          </w:rPr>
                          <w:pPrChange w:id="881" w:author="Selyem Péter Ferenc" w:date="2025-04-30T09:18:00Z">
                            <w:pPr/>
                          </w:pPrChange>
                        </w:pPr>
                        <w:ins w:id="882" w:author="Selyem Péter Ferenc" w:date="2025-04-30T09:18:00Z">
                          <w:r>
                            <w:rPr>
                              <w:rFonts w:cs="Times New Roman"/>
                              <w:noProof/>
                            </w:rPr>
                            <w:fldChar w:fldCharType="begin"/>
                          </w:r>
                          <w:r>
                            <w:rPr>
                              <w:rFonts w:cs="Times New Roman"/>
                              <w:noProof/>
                            </w:rPr>
                            <w:instrText xml:space="preserve"> SEQ ábra \* ARABIC </w:instrText>
                          </w:r>
                        </w:ins>
                        <w:r>
                          <w:rPr>
                            <w:rFonts w:cs="Times New Roman"/>
                            <w:noProof/>
                          </w:rPr>
                          <w:fldChar w:fldCharType="separate"/>
                        </w:r>
                        <w:bookmarkStart w:id="883" w:name="_Toc197409581"/>
                        <w:ins w:id="884" w:author="Selyem Péter Ferenc" w:date="2025-04-30T09:18:00Z">
                          <w:r>
                            <w:rPr>
                              <w:rFonts w:cs="Times New Roman"/>
                              <w:noProof/>
                            </w:rPr>
                            <w:t>2</w:t>
                          </w:r>
                          <w:r>
                            <w:rPr>
                              <w:rFonts w:cs="Times New Roman"/>
                              <w:noProof/>
                            </w:rPr>
                            <w:fldChar w:fldCharType="end"/>
                          </w:r>
                          <w:r>
                            <w:t>. ábra: A Flex Gym</w:t>
                          </w:r>
                        </w:ins>
                        <w:ins w:id="885" w:author="Selyem Péter Ferenc" w:date="2025-04-30T09:19:00Z">
                          <w:r>
                            <w:t xml:space="preserve"> </w:t>
                          </w:r>
                          <w:r w:rsidRPr="008C214A">
                            <w:t>„Edzőink” oldala</w:t>
                          </w:r>
                        </w:ins>
                        <w:bookmarkEnd w:id="883"/>
                        <w:ins w:id="886" w:author="Selyem Péter Ferenc" w:date="2025-04-30T09:18:00Z">
                          <w:r>
                            <w:t xml:space="preserve"> </w:t>
                          </w:r>
                        </w:ins>
                      </w:p>
                    </w:txbxContent>
                  </v:textbox>
                  <w10:wrap type="topAndBottom"/>
                </v:shape>
              </w:pict>
            </mc:Fallback>
          </mc:AlternateContent>
        </w:r>
      </w:ins>
      <w:r w:rsidR="00F14441" w:rsidRPr="00573C72">
        <w:rPr>
          <w:rFonts w:cs="Times New Roman"/>
          <w:noProof/>
          <w:lang w:eastAsia="hu-HU"/>
        </w:rPr>
        <w:drawing>
          <wp:anchor distT="0" distB="0" distL="114300" distR="114300" simplePos="0" relativeHeight="251659264" behindDoc="0" locked="0" layoutInCell="1" allowOverlap="1" wp14:anchorId="4B5DBC79" wp14:editId="21AE4315">
            <wp:simplePos x="0" y="0"/>
            <wp:positionH relativeFrom="margin">
              <wp:align>center</wp:align>
            </wp:positionH>
            <wp:positionV relativeFrom="paragraph">
              <wp:posOffset>313690</wp:posOffset>
            </wp:positionV>
            <wp:extent cx="3600000" cy="3456492"/>
            <wp:effectExtent l="0" t="0" r="635" b="0"/>
            <wp:wrapTopAndBottom/>
            <wp:docPr id="1430232220" name="Kép 1" descr="A képen szöveg, Emberi arc, nő, ruházat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232220" name="Kép 1" descr="A képen szöveg, Emberi arc, nő, ruházat látható&#10;&#10;Automatikusan generált leírás"/>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600000" cy="3456492"/>
                    </a:xfrm>
                    <a:prstGeom prst="rect">
                      <a:avLst/>
                    </a:prstGeom>
                  </pic:spPr>
                </pic:pic>
              </a:graphicData>
            </a:graphic>
          </wp:anchor>
        </w:drawing>
      </w:r>
    </w:p>
    <w:p w14:paraId="2D3BE290" w14:textId="412ABCF5" w:rsidR="00F14441" w:rsidRPr="006D236C" w:rsidDel="00973454" w:rsidRDefault="00F14441">
      <w:pPr>
        <w:pStyle w:val="Kpalrs"/>
        <w:spacing w:before="120"/>
        <w:ind w:firstLine="0"/>
        <w:rPr>
          <w:del w:id="887" w:author="Selyem Péter Ferenc" w:date="2025-04-30T09:19:00Z"/>
          <w:rPrChange w:id="888" w:author="Win10" w:date="2025-04-25T21:49:00Z">
            <w:rPr>
              <w:del w:id="889" w:author="Selyem Péter Ferenc" w:date="2025-04-30T09:19:00Z"/>
              <w:rFonts w:cs="Times New Roman"/>
              <w:noProof/>
              <w:sz w:val="20"/>
            </w:rPr>
          </w:rPrChange>
        </w:rPr>
        <w:pPrChange w:id="890" w:author="Win10" w:date="2025-04-25T21:50:00Z">
          <w:pPr>
            <w:pStyle w:val="Kpalrs"/>
          </w:pPr>
        </w:pPrChange>
      </w:pPr>
      <w:del w:id="891" w:author="Selyem Péter Ferenc" w:date="2025-04-30T09:19:00Z">
        <w:r w:rsidRPr="006D236C" w:rsidDel="00973454">
          <w:rPr>
            <w:i w:val="0"/>
            <w:iCs w:val="0"/>
            <w:rPrChange w:id="892" w:author="Win10" w:date="2025-04-25T21:49:00Z">
              <w:rPr>
                <w:rFonts w:cs="Times New Roman"/>
                <w:i w:val="0"/>
                <w:iCs w:val="0"/>
                <w:noProof/>
                <w:sz w:val="20"/>
              </w:rPr>
            </w:rPrChange>
          </w:rPr>
          <w:fldChar w:fldCharType="begin"/>
        </w:r>
        <w:r w:rsidRPr="006D236C" w:rsidDel="00973454">
          <w:rPr>
            <w:i w:val="0"/>
            <w:iCs w:val="0"/>
            <w:rPrChange w:id="893" w:author="Win10" w:date="2025-04-25T21:49:00Z">
              <w:rPr>
                <w:rFonts w:cs="Times New Roman"/>
                <w:i w:val="0"/>
                <w:iCs w:val="0"/>
                <w:noProof/>
                <w:sz w:val="20"/>
              </w:rPr>
            </w:rPrChange>
          </w:rPr>
          <w:delInstrText xml:space="preserve"> SEQ ábra \* ARABIC </w:delInstrText>
        </w:r>
        <w:r w:rsidRPr="006D236C" w:rsidDel="00973454">
          <w:rPr>
            <w:i w:val="0"/>
            <w:iCs w:val="0"/>
            <w:rPrChange w:id="894" w:author="Win10" w:date="2025-04-25T21:49:00Z">
              <w:rPr>
                <w:rFonts w:cs="Times New Roman"/>
                <w:i w:val="0"/>
                <w:iCs w:val="0"/>
                <w:noProof/>
                <w:sz w:val="20"/>
              </w:rPr>
            </w:rPrChange>
          </w:rPr>
          <w:fldChar w:fldCharType="separate"/>
        </w:r>
        <w:bookmarkStart w:id="895" w:name="_Ref196510187"/>
        <w:r w:rsidRPr="006D236C" w:rsidDel="00973454">
          <w:rPr>
            <w:i w:val="0"/>
            <w:iCs w:val="0"/>
            <w:rPrChange w:id="896" w:author="Win10" w:date="2025-04-25T21:49:00Z">
              <w:rPr>
                <w:rFonts w:cs="Times New Roman"/>
                <w:i w:val="0"/>
                <w:iCs w:val="0"/>
                <w:noProof/>
                <w:sz w:val="20"/>
              </w:rPr>
            </w:rPrChange>
          </w:rPr>
          <w:delText>2</w:delText>
        </w:r>
        <w:bookmarkEnd w:id="895"/>
        <w:r w:rsidRPr="006D236C" w:rsidDel="00973454">
          <w:rPr>
            <w:i w:val="0"/>
            <w:iCs w:val="0"/>
            <w:rPrChange w:id="897" w:author="Win10" w:date="2025-04-25T21:49:00Z">
              <w:rPr>
                <w:rFonts w:cs="Times New Roman"/>
                <w:i w:val="0"/>
                <w:iCs w:val="0"/>
                <w:noProof/>
                <w:sz w:val="20"/>
              </w:rPr>
            </w:rPrChange>
          </w:rPr>
          <w:fldChar w:fldCharType="end"/>
        </w:r>
        <w:r w:rsidRPr="006D236C" w:rsidDel="00973454">
          <w:rPr>
            <w:i w:val="0"/>
            <w:iCs w:val="0"/>
            <w:rPrChange w:id="898" w:author="Win10" w:date="2025-04-25T21:49:00Z">
              <w:rPr>
                <w:rFonts w:cs="Times New Roman"/>
                <w:i w:val="0"/>
                <w:iCs w:val="0"/>
                <w:noProof/>
                <w:sz w:val="20"/>
              </w:rPr>
            </w:rPrChange>
          </w:rPr>
          <w:delText>. ábra: A Flex Gym „Edzőink” oldala</w:delText>
        </w:r>
        <w:bookmarkStart w:id="899" w:name="_Toc197366086"/>
        <w:bookmarkStart w:id="900" w:name="_Toc197366187"/>
        <w:bookmarkStart w:id="901" w:name="_Toc197366278"/>
        <w:bookmarkStart w:id="902" w:name="_Toc197366474"/>
        <w:bookmarkEnd w:id="899"/>
        <w:bookmarkEnd w:id="900"/>
        <w:bookmarkEnd w:id="901"/>
        <w:bookmarkEnd w:id="902"/>
      </w:del>
    </w:p>
    <w:p w14:paraId="600452B3" w14:textId="49EA7C03" w:rsidR="00F14441" w:rsidDel="006D236C" w:rsidRDefault="00F14441" w:rsidP="00F14441">
      <w:pPr>
        <w:rPr>
          <w:del w:id="903" w:author="Win10" w:date="2025-04-25T21:50:00Z"/>
        </w:rPr>
      </w:pPr>
      <w:bookmarkStart w:id="904" w:name="_Toc196517143"/>
      <w:bookmarkStart w:id="905" w:name="_Toc196518746"/>
      <w:bookmarkStart w:id="906" w:name="_Toc197366087"/>
      <w:bookmarkStart w:id="907" w:name="_Toc197366188"/>
      <w:bookmarkStart w:id="908" w:name="_Toc197366279"/>
      <w:bookmarkStart w:id="909" w:name="_Toc197366475"/>
      <w:bookmarkEnd w:id="904"/>
      <w:bookmarkEnd w:id="905"/>
      <w:bookmarkEnd w:id="906"/>
      <w:bookmarkEnd w:id="907"/>
      <w:bookmarkEnd w:id="908"/>
      <w:bookmarkEnd w:id="909"/>
    </w:p>
    <w:p w14:paraId="0B237A3B" w14:textId="14C618D1" w:rsidR="00F14441" w:rsidDel="006D236C" w:rsidRDefault="00F14441" w:rsidP="00F14441">
      <w:pPr>
        <w:rPr>
          <w:del w:id="910" w:author="Win10" w:date="2025-04-25T21:50:00Z"/>
        </w:rPr>
      </w:pPr>
      <w:bookmarkStart w:id="911" w:name="_Toc196517144"/>
      <w:bookmarkStart w:id="912" w:name="_Toc196518747"/>
      <w:bookmarkStart w:id="913" w:name="_Toc197366088"/>
      <w:bookmarkStart w:id="914" w:name="_Toc197366189"/>
      <w:bookmarkStart w:id="915" w:name="_Toc197366280"/>
      <w:bookmarkStart w:id="916" w:name="_Toc197366476"/>
      <w:bookmarkEnd w:id="911"/>
      <w:bookmarkEnd w:id="912"/>
      <w:bookmarkEnd w:id="913"/>
      <w:bookmarkEnd w:id="914"/>
      <w:bookmarkEnd w:id="915"/>
      <w:bookmarkEnd w:id="916"/>
    </w:p>
    <w:p w14:paraId="1E0BB954" w14:textId="6E620677" w:rsidR="00F14441" w:rsidDel="006D236C" w:rsidRDefault="00F14441" w:rsidP="00F14441">
      <w:pPr>
        <w:rPr>
          <w:del w:id="917" w:author="Win10" w:date="2025-04-25T21:50:00Z"/>
        </w:rPr>
      </w:pPr>
      <w:bookmarkStart w:id="918" w:name="_Toc196517145"/>
      <w:bookmarkStart w:id="919" w:name="_Toc196518748"/>
      <w:bookmarkStart w:id="920" w:name="_Toc197366089"/>
      <w:bookmarkStart w:id="921" w:name="_Toc197366190"/>
      <w:bookmarkStart w:id="922" w:name="_Toc197366281"/>
      <w:bookmarkStart w:id="923" w:name="_Toc197366477"/>
      <w:bookmarkEnd w:id="918"/>
      <w:bookmarkEnd w:id="919"/>
      <w:bookmarkEnd w:id="920"/>
      <w:bookmarkEnd w:id="921"/>
      <w:bookmarkEnd w:id="922"/>
      <w:bookmarkEnd w:id="923"/>
    </w:p>
    <w:p w14:paraId="32213765" w14:textId="6537E07F" w:rsidR="00336E2A" w:rsidDel="006D236C" w:rsidRDefault="00336E2A">
      <w:pPr>
        <w:ind w:firstLine="0"/>
        <w:rPr>
          <w:del w:id="924" w:author="Win10" w:date="2025-04-25T21:50:00Z"/>
        </w:rPr>
        <w:pPrChange w:id="925" w:author="Win10" w:date="2025-04-25T21:50:00Z">
          <w:pPr/>
        </w:pPrChange>
      </w:pPr>
      <w:bookmarkStart w:id="926" w:name="_Toc196517146"/>
      <w:bookmarkStart w:id="927" w:name="_Toc196518749"/>
      <w:bookmarkStart w:id="928" w:name="_Toc197366090"/>
      <w:bookmarkStart w:id="929" w:name="_Toc197366191"/>
      <w:bookmarkStart w:id="930" w:name="_Toc197366282"/>
      <w:bookmarkStart w:id="931" w:name="_Toc197366478"/>
      <w:bookmarkEnd w:id="926"/>
      <w:bookmarkEnd w:id="927"/>
      <w:bookmarkEnd w:id="928"/>
      <w:bookmarkEnd w:id="929"/>
      <w:bookmarkEnd w:id="930"/>
      <w:bookmarkEnd w:id="931"/>
    </w:p>
    <w:p w14:paraId="141D3F97" w14:textId="23C85F9B" w:rsidR="00336E2A" w:rsidRDefault="00336E2A" w:rsidP="00336E2A">
      <w:pPr>
        <w:pStyle w:val="Cmsor2"/>
      </w:pPr>
      <w:bookmarkStart w:id="932" w:name="_Toc197366479"/>
      <w:r>
        <w:t>Planet Fitness</w:t>
      </w:r>
      <w:bookmarkEnd w:id="932"/>
    </w:p>
    <w:p w14:paraId="502D24BC" w14:textId="434F0D17" w:rsidR="00336E2A" w:rsidDel="006D236C" w:rsidRDefault="006D236C" w:rsidP="00336E2A">
      <w:pPr>
        <w:pStyle w:val="Firstparagraph"/>
        <w:rPr>
          <w:del w:id="933" w:author="Win10" w:date="2025-04-25T21:51:00Z"/>
        </w:rPr>
      </w:pPr>
      <w:ins w:id="934" w:author="Win10" w:date="2025-04-25T21:50:00Z">
        <w:r>
          <w:t xml:space="preserve">A </w:t>
        </w:r>
      </w:ins>
      <w:r w:rsidR="00336E2A">
        <w:t>Planet Fitness egy külföldi példa, aminek a főoldalán (</w:t>
      </w:r>
      <w:ins w:id="935" w:author="Win10" w:date="2025-04-25T21:51:00Z">
        <w:r>
          <w:fldChar w:fldCharType="begin"/>
        </w:r>
        <w:r>
          <w:instrText xml:space="preserve"> REF _Ref196510313 \h </w:instrText>
        </w:r>
      </w:ins>
      <w:r>
        <w:fldChar w:fldCharType="separate"/>
      </w:r>
      <w:ins w:id="936" w:author="Win10" w:date="2025-04-25T21:51:00Z">
        <w:r w:rsidRPr="006D236C">
          <w:rPr>
            <w:rPrChange w:id="937" w:author="Win10" w:date="2025-04-25T21:50:00Z">
              <w:rPr>
                <w:rFonts w:cs="Times New Roman"/>
                <w:noProof/>
                <w:sz w:val="20"/>
              </w:rPr>
            </w:rPrChange>
          </w:rPr>
          <w:t>3</w:t>
        </w:r>
        <w:r>
          <w:fldChar w:fldCharType="end"/>
        </w:r>
      </w:ins>
      <w:del w:id="938" w:author="Win10" w:date="2025-04-25T21:51:00Z">
        <w:r w:rsidR="00336E2A" w:rsidDel="006D236C">
          <w:delText>3</w:delText>
        </w:r>
      </w:del>
      <w:r w:rsidR="00336E2A">
        <w:t>.</w:t>
      </w:r>
      <w:ins w:id="939" w:author="Win10" w:date="2025-04-25T21:51:00Z">
        <w:r>
          <w:t xml:space="preserve"> </w:t>
        </w:r>
      </w:ins>
      <w:r w:rsidR="00336E2A">
        <w:t>ábra) kint vannak az árak. Ezáltal</w:t>
      </w:r>
      <w:ins w:id="940" w:author="Win10" w:date="2025-04-25T21:51:00Z">
        <w:r>
          <w:t xml:space="preserve"> </w:t>
        </w:r>
      </w:ins>
    </w:p>
    <w:p w14:paraId="59088071" w14:textId="4D242570" w:rsidR="00336E2A" w:rsidRDefault="00F14441" w:rsidP="00336E2A">
      <w:pPr>
        <w:pStyle w:val="Firstparagraph"/>
        <w:rPr>
          <w:ins w:id="941" w:author="Win10" w:date="2025-04-25T21:53:00Z"/>
        </w:rPr>
      </w:pPr>
      <w:del w:id="942" w:author="Win10" w:date="2025-04-25T21:53:00Z">
        <w:r w:rsidRPr="00573C72" w:rsidDel="006D236C">
          <w:rPr>
            <w:rFonts w:cs="Times New Roman"/>
            <w:noProof/>
            <w:lang w:eastAsia="hu-HU"/>
          </w:rPr>
          <w:drawing>
            <wp:anchor distT="0" distB="0" distL="114300" distR="114300" simplePos="0" relativeHeight="251660288" behindDoc="0" locked="0" layoutInCell="1" allowOverlap="1" wp14:anchorId="5AB8F7E4" wp14:editId="1B370E51">
              <wp:simplePos x="0" y="0"/>
              <wp:positionH relativeFrom="page">
                <wp:align>center</wp:align>
              </wp:positionH>
              <wp:positionV relativeFrom="paragraph">
                <wp:posOffset>1365885</wp:posOffset>
              </wp:positionV>
              <wp:extent cx="3291840" cy="3256317"/>
              <wp:effectExtent l="0" t="0" r="3810" b="1270"/>
              <wp:wrapTopAndBottom/>
              <wp:docPr id="1252803707" name="Kép 1" descr="A képen szöveg, ruházat, képernyőkép, lábbelik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803707" name="Kép 1" descr="A képen szöveg, ruházat, képernyőkép, lábbelik látható&#10;&#10;Automatikusan generált leírás"/>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291840" cy="3256317"/>
                      </a:xfrm>
                      <a:prstGeom prst="rect">
                        <a:avLst/>
                      </a:prstGeom>
                    </pic:spPr>
                  </pic:pic>
                </a:graphicData>
              </a:graphic>
            </wp:anchor>
          </w:drawing>
        </w:r>
      </w:del>
      <w:r w:rsidR="00336E2A">
        <w:t xml:space="preserve">egyből </w:t>
      </w:r>
      <w:ins w:id="943" w:author="Win10" w:date="2025-04-25T21:54:00Z">
        <w:r w:rsidR="006D236C">
          <w:t xml:space="preserve">lehet </w:t>
        </w:r>
      </w:ins>
      <w:r w:rsidR="00336E2A">
        <w:t>látni</w:t>
      </w:r>
      <w:ins w:id="944" w:author="Win10" w:date="2025-04-25T21:54:00Z">
        <w:r w:rsidR="006D236C">
          <w:t>, hogy</w:t>
        </w:r>
      </w:ins>
      <w:r w:rsidR="00336E2A">
        <w:t xml:space="preserve"> mennyivel kell számolni, ha oda akar menni az ember. Szerintem itt is sok képet tettek ki az oldalra. Legalábbis sok helyet foglalnak el. Viszont a </w:t>
      </w:r>
      <w:del w:id="945" w:author="Péter Selyem" w:date="2025-05-05T18:17:00Z" w16du:dateUtc="2025-05-05T16:17:00Z">
        <w:r w:rsidR="00336E2A" w:rsidDel="00FF74D5">
          <w:delText>nyitvatartás</w:delText>
        </w:r>
      </w:del>
      <w:ins w:id="946" w:author="Péter Selyem" w:date="2025-05-05T18:17:00Z" w16du:dateUtc="2025-05-05T16:17:00Z">
        <w:r w:rsidR="00FF74D5">
          <w:t>nyitvatartá</w:t>
        </w:r>
      </w:ins>
      <w:ins w:id="947" w:author="Péter Selyem" w:date="2025-05-05T20:22:00Z" w16du:dateUtc="2025-05-05T18:22:00Z">
        <w:r w:rsidR="007554FA">
          <w:t>s</w:t>
        </w:r>
      </w:ins>
      <w:r w:rsidR="00336E2A">
        <w:t xml:space="preserve"> eléréséhez először ki kell keresni, hogy melyik terembe tervezünk menni és ott lesz leírva, ami érthető. Szerintem egy átlagos </w:t>
      </w:r>
      <w:del w:id="948" w:author="Péter Selyem" w:date="2025-05-05T18:17:00Z" w16du:dateUtc="2025-05-05T16:17:00Z">
        <w:r w:rsidR="00336E2A" w:rsidDel="00FF74D5">
          <w:delText>nyitva</w:delText>
        </w:r>
      </w:del>
      <w:ins w:id="949" w:author="Win10" w:date="2025-04-25T21:55:00Z">
        <w:del w:id="950" w:author="Péter Selyem" w:date="2025-05-05T18:17:00Z" w16du:dateUtc="2025-05-05T16:17:00Z">
          <w:r w:rsidR="006D236C" w:rsidDel="00FF74D5">
            <w:delText xml:space="preserve"> </w:delText>
          </w:r>
        </w:del>
      </w:ins>
      <w:del w:id="951" w:author="Péter Selyem" w:date="2025-05-05T18:17:00Z" w16du:dateUtc="2025-05-05T16:17:00Z">
        <w:r w:rsidR="00336E2A" w:rsidDel="00FF74D5">
          <w:delText>tartást</w:delText>
        </w:r>
      </w:del>
      <w:ins w:id="952" w:author="Péter Selyem" w:date="2025-05-05T18:17:00Z" w16du:dateUtc="2025-05-05T16:17:00Z">
        <w:r w:rsidR="00FF74D5">
          <w:t>nyitvatartást</w:t>
        </w:r>
      </w:ins>
      <w:r w:rsidR="00336E2A">
        <w:t xml:space="preserve"> írhattak volna egy könnyebben elérhető helyre.</w:t>
      </w:r>
    </w:p>
    <w:p w14:paraId="32DC3201" w14:textId="77777777" w:rsidR="00973454" w:rsidRDefault="006D236C">
      <w:pPr>
        <w:keepNext/>
        <w:ind w:firstLine="0"/>
        <w:jc w:val="center"/>
        <w:rPr>
          <w:ins w:id="953" w:author="Selyem Péter Ferenc" w:date="2025-04-30T09:19:00Z"/>
        </w:rPr>
        <w:pPrChange w:id="954" w:author="Selyem Péter Ferenc" w:date="2025-04-30T09:19:00Z">
          <w:pPr>
            <w:ind w:firstLine="0"/>
            <w:jc w:val="center"/>
          </w:pPr>
        </w:pPrChange>
      </w:pPr>
      <w:ins w:id="955" w:author="Win10" w:date="2025-04-25T21:54:00Z">
        <w:r>
          <w:rPr>
            <w:noProof/>
            <w:lang w:eastAsia="hu-HU"/>
          </w:rPr>
          <w:lastRenderedPageBreak/>
          <w:drawing>
            <wp:inline distT="0" distB="0" distL="0" distR="0" wp14:anchorId="6EAB5FE8" wp14:editId="410CF554">
              <wp:extent cx="3291840" cy="3261360"/>
              <wp:effectExtent l="0" t="0" r="3810" b="0"/>
              <wp:docPr id="7"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291840" cy="3261360"/>
                      </a:xfrm>
                      <a:prstGeom prst="rect">
                        <a:avLst/>
                      </a:prstGeom>
                      <a:noFill/>
                    </pic:spPr>
                  </pic:pic>
                </a:graphicData>
              </a:graphic>
            </wp:inline>
          </w:drawing>
        </w:r>
      </w:ins>
    </w:p>
    <w:p w14:paraId="77548734" w14:textId="4516DFD7" w:rsidR="006D236C" w:rsidRPr="006D236C" w:rsidDel="00973454" w:rsidRDefault="00973454">
      <w:pPr>
        <w:pStyle w:val="Kpalrs"/>
        <w:spacing w:before="120"/>
        <w:ind w:firstLine="0"/>
        <w:rPr>
          <w:del w:id="956" w:author="Selyem Péter Ferenc" w:date="2025-04-30T09:19:00Z"/>
        </w:rPr>
        <w:pPrChange w:id="957" w:author="Selyem Péter Ferenc" w:date="2025-04-30T09:19:00Z">
          <w:pPr>
            <w:pStyle w:val="Firstparagraph"/>
          </w:pPr>
        </w:pPrChange>
      </w:pPr>
      <w:ins w:id="958" w:author="Selyem Péter Ferenc" w:date="2025-04-30T09:19:00Z">
        <w:r>
          <w:rPr>
            <w:i w:val="0"/>
            <w:iCs w:val="0"/>
          </w:rPr>
          <w:fldChar w:fldCharType="begin"/>
        </w:r>
        <w:r>
          <w:instrText xml:space="preserve"> SEQ ábra \* ARABIC </w:instrText>
        </w:r>
      </w:ins>
      <w:r>
        <w:rPr>
          <w:i w:val="0"/>
          <w:iCs w:val="0"/>
        </w:rPr>
        <w:fldChar w:fldCharType="separate"/>
      </w:r>
      <w:bookmarkStart w:id="959" w:name="_Toc197409582"/>
      <w:ins w:id="960" w:author="Selyem Péter Ferenc" w:date="2025-04-30T09:19:00Z">
        <w:r>
          <w:rPr>
            <w:noProof/>
          </w:rPr>
          <w:t>3</w:t>
        </w:r>
        <w:r>
          <w:rPr>
            <w:i w:val="0"/>
            <w:iCs w:val="0"/>
          </w:rPr>
          <w:fldChar w:fldCharType="end"/>
        </w:r>
        <w:r>
          <w:t>. ábra: A Planet Fitness főoldala</w:t>
        </w:r>
      </w:ins>
      <w:bookmarkEnd w:id="959"/>
    </w:p>
    <w:p w14:paraId="63045A10" w14:textId="3D703805" w:rsidR="00F14441" w:rsidRPr="00781CC4" w:rsidDel="00973454" w:rsidRDefault="00F14441">
      <w:pPr>
        <w:pStyle w:val="Kpalrs"/>
        <w:rPr>
          <w:del w:id="961" w:author="Selyem Péter Ferenc" w:date="2025-04-30T09:19:00Z"/>
          <w:rPrChange w:id="962" w:author="Selyem Péter Ferenc" w:date="2025-04-30T09:08:00Z">
            <w:rPr>
              <w:del w:id="963" w:author="Selyem Péter Ferenc" w:date="2025-04-30T09:19:00Z"/>
              <w:rFonts w:cs="Times New Roman"/>
              <w:noProof/>
              <w:sz w:val="20"/>
            </w:rPr>
          </w:rPrChange>
        </w:rPr>
        <w:pPrChange w:id="964" w:author="Selyem Péter Ferenc" w:date="2025-04-30T09:19:00Z">
          <w:pPr>
            <w:pStyle w:val="Kpalrs"/>
            <w:ind w:firstLine="0"/>
          </w:pPr>
        </w:pPrChange>
      </w:pPr>
      <w:del w:id="965" w:author="Selyem Péter Ferenc" w:date="2025-04-30T09:19:00Z">
        <w:r w:rsidRPr="00781CC4" w:rsidDel="00973454">
          <w:rPr>
            <w:i w:val="0"/>
            <w:iCs w:val="0"/>
            <w:rPrChange w:id="966" w:author="Selyem Péter Ferenc" w:date="2025-04-30T09:08:00Z">
              <w:rPr>
                <w:rFonts w:cs="Times New Roman"/>
                <w:i w:val="0"/>
                <w:iCs w:val="0"/>
                <w:noProof/>
                <w:sz w:val="20"/>
              </w:rPr>
            </w:rPrChange>
          </w:rPr>
          <w:fldChar w:fldCharType="begin"/>
        </w:r>
        <w:r w:rsidRPr="00781CC4" w:rsidDel="00973454">
          <w:rPr>
            <w:i w:val="0"/>
            <w:iCs w:val="0"/>
            <w:rPrChange w:id="967" w:author="Selyem Péter Ferenc" w:date="2025-04-30T09:08:00Z">
              <w:rPr>
                <w:rFonts w:cs="Times New Roman"/>
                <w:i w:val="0"/>
                <w:iCs w:val="0"/>
                <w:noProof/>
                <w:sz w:val="20"/>
              </w:rPr>
            </w:rPrChange>
          </w:rPr>
          <w:delInstrText xml:space="preserve"> SEQ ábra \* ARABIC </w:delInstrText>
        </w:r>
        <w:r w:rsidRPr="00781CC4" w:rsidDel="00973454">
          <w:rPr>
            <w:i w:val="0"/>
            <w:iCs w:val="0"/>
            <w:rPrChange w:id="968" w:author="Selyem Péter Ferenc" w:date="2025-04-30T09:08:00Z">
              <w:rPr>
                <w:rFonts w:cs="Times New Roman"/>
                <w:i w:val="0"/>
                <w:iCs w:val="0"/>
                <w:noProof/>
                <w:sz w:val="20"/>
              </w:rPr>
            </w:rPrChange>
          </w:rPr>
          <w:fldChar w:fldCharType="separate"/>
        </w:r>
        <w:bookmarkStart w:id="969" w:name="_Ref196510313"/>
        <w:r w:rsidRPr="00781CC4" w:rsidDel="00973454">
          <w:rPr>
            <w:i w:val="0"/>
            <w:iCs w:val="0"/>
            <w:rPrChange w:id="970" w:author="Selyem Péter Ferenc" w:date="2025-04-30T09:08:00Z">
              <w:rPr>
                <w:rFonts w:cs="Times New Roman"/>
                <w:i w:val="0"/>
                <w:iCs w:val="0"/>
                <w:noProof/>
                <w:sz w:val="20"/>
              </w:rPr>
            </w:rPrChange>
          </w:rPr>
          <w:delText>3</w:delText>
        </w:r>
        <w:bookmarkEnd w:id="969"/>
        <w:r w:rsidRPr="00781CC4" w:rsidDel="00973454">
          <w:rPr>
            <w:i w:val="0"/>
            <w:iCs w:val="0"/>
            <w:rPrChange w:id="971" w:author="Selyem Péter Ferenc" w:date="2025-04-30T09:08:00Z">
              <w:rPr>
                <w:rFonts w:cs="Times New Roman"/>
                <w:i w:val="0"/>
                <w:iCs w:val="0"/>
                <w:noProof/>
                <w:sz w:val="20"/>
              </w:rPr>
            </w:rPrChange>
          </w:rPr>
          <w:fldChar w:fldCharType="end"/>
        </w:r>
        <w:r w:rsidRPr="00781CC4" w:rsidDel="00973454">
          <w:rPr>
            <w:i w:val="0"/>
            <w:iCs w:val="0"/>
            <w:rPrChange w:id="972" w:author="Selyem Péter Ferenc" w:date="2025-04-30T09:08:00Z">
              <w:rPr>
                <w:rFonts w:cs="Times New Roman"/>
                <w:i w:val="0"/>
                <w:iCs w:val="0"/>
                <w:noProof/>
                <w:sz w:val="20"/>
              </w:rPr>
            </w:rPrChange>
          </w:rPr>
          <w:delText>. ábra: A Planet Fitness főoldala</w:delText>
        </w:r>
      </w:del>
    </w:p>
    <w:p w14:paraId="0F5440C3" w14:textId="79FBEA1D" w:rsidR="006D236C" w:rsidRDefault="006D236C">
      <w:pPr>
        <w:pStyle w:val="Kpalrs"/>
        <w:rPr>
          <w:ins w:id="973" w:author="Win10" w:date="2025-04-25T21:56:00Z"/>
        </w:rPr>
        <w:pPrChange w:id="974" w:author="Selyem Péter Ferenc" w:date="2025-04-30T09:19:00Z">
          <w:pPr>
            <w:spacing w:after="160" w:line="259" w:lineRule="auto"/>
            <w:ind w:firstLine="0"/>
            <w:jc w:val="left"/>
          </w:pPr>
        </w:pPrChange>
      </w:pPr>
      <w:ins w:id="975" w:author="Win10" w:date="2025-04-25T21:56:00Z">
        <w:r>
          <w:br w:type="page"/>
        </w:r>
      </w:ins>
    </w:p>
    <w:p w14:paraId="505161A1" w14:textId="3102EE01" w:rsidR="00336E2A" w:rsidDel="006D236C" w:rsidRDefault="00336E2A">
      <w:pPr>
        <w:ind w:firstLine="0"/>
        <w:rPr>
          <w:del w:id="976" w:author="Win10" w:date="2025-04-25T21:57:00Z"/>
        </w:rPr>
        <w:pPrChange w:id="977" w:author="Win10" w:date="2025-04-25T21:56:00Z">
          <w:pPr/>
        </w:pPrChange>
      </w:pPr>
      <w:bookmarkStart w:id="978" w:name="_Toc196517148"/>
      <w:bookmarkStart w:id="979" w:name="_Toc196518751"/>
      <w:bookmarkStart w:id="980" w:name="_Toc197366092"/>
      <w:bookmarkStart w:id="981" w:name="_Toc197366193"/>
      <w:bookmarkStart w:id="982" w:name="_Toc197366284"/>
      <w:bookmarkStart w:id="983" w:name="_Toc197366480"/>
      <w:bookmarkEnd w:id="978"/>
      <w:bookmarkEnd w:id="979"/>
      <w:bookmarkEnd w:id="980"/>
      <w:bookmarkEnd w:id="981"/>
      <w:bookmarkEnd w:id="982"/>
      <w:bookmarkEnd w:id="983"/>
      <w:commentRangeStart w:id="984"/>
    </w:p>
    <w:p w14:paraId="56B6F9A4" w14:textId="3A13B090" w:rsidR="00336E2A" w:rsidRDefault="00336E2A" w:rsidP="00336E2A">
      <w:pPr>
        <w:pStyle w:val="Cmsor1"/>
      </w:pPr>
      <w:bookmarkStart w:id="985" w:name="_Toc197366481"/>
      <w:r>
        <w:t>Rendszerterv</w:t>
      </w:r>
      <w:commentRangeEnd w:id="984"/>
      <w:r w:rsidR="003D0A20">
        <w:rPr>
          <w:rStyle w:val="Jegyzethivatkozs"/>
          <w:rFonts w:eastAsiaTheme="minorHAnsi" w:cstheme="minorBidi"/>
          <w:b w:val="0"/>
          <w:color w:val="auto"/>
        </w:rPr>
        <w:commentReference w:id="984"/>
      </w:r>
      <w:bookmarkEnd w:id="985"/>
    </w:p>
    <w:p w14:paraId="19A0B119" w14:textId="0A06E71B" w:rsidR="0003282C" w:rsidRDefault="0003282C" w:rsidP="00336E2A">
      <w:pPr>
        <w:pStyle w:val="Firstparagraph"/>
        <w:rPr>
          <w:ins w:id="986" w:author="Win10" w:date="2025-04-26T00:04:00Z"/>
        </w:rPr>
      </w:pPr>
      <w:ins w:id="987" w:author="Win10" w:date="2025-04-26T00:04:00Z">
        <w:r>
          <w:t>Az alábbi ábrán (</w:t>
        </w:r>
      </w:ins>
      <w:ins w:id="988" w:author="Win10" w:date="2025-04-26T00:05:00Z">
        <w:r>
          <w:fldChar w:fldCharType="begin"/>
        </w:r>
        <w:r>
          <w:instrText xml:space="preserve"> REF _Ref196518343 \h </w:instrText>
        </w:r>
      </w:ins>
      <w:r>
        <w:fldChar w:fldCharType="separate"/>
      </w:r>
      <w:ins w:id="989" w:author="Win10" w:date="2025-04-26T00:05:00Z">
        <w:r w:rsidRPr="003D0A20">
          <w:rPr>
            <w:rFonts w:cstheme="minorHAnsi"/>
            <w:rPrChange w:id="990" w:author="Win10" w:date="2025-04-25T22:01:00Z">
              <w:rPr>
                <w:rFonts w:cs="Times New Roman"/>
                <w:noProof/>
                <w:sz w:val="20"/>
              </w:rPr>
            </w:rPrChange>
          </w:rPr>
          <w:t>4. ábra</w:t>
        </w:r>
        <w:r>
          <w:fldChar w:fldCharType="end"/>
        </w:r>
      </w:ins>
      <w:ins w:id="991" w:author="Win10" w:date="2025-04-26T00:04:00Z">
        <w:r w:rsidRPr="0003282C">
          <w:t>) látható az alkalmazás Use Case diagramja.</w:t>
        </w:r>
      </w:ins>
    </w:p>
    <w:p w14:paraId="70900EC1" w14:textId="77777777" w:rsidR="00973454" w:rsidRDefault="00091320">
      <w:pPr>
        <w:pStyle w:val="Kpalrs"/>
        <w:keepNext/>
        <w:spacing w:before="120"/>
        <w:ind w:firstLine="0"/>
        <w:rPr>
          <w:ins w:id="992" w:author="Selyem Péter Ferenc" w:date="2025-04-30T09:20:00Z"/>
        </w:rPr>
        <w:pPrChange w:id="993" w:author="Selyem Péter Ferenc" w:date="2025-04-30T09:20:00Z">
          <w:pPr>
            <w:pStyle w:val="Kpalrs"/>
            <w:spacing w:before="120"/>
            <w:ind w:firstLine="0"/>
          </w:pPr>
        </w:pPrChange>
      </w:pPr>
      <w:ins w:id="994" w:author="Selyem Péter Ferenc" w:date="2025-04-30T09:20:00Z">
        <w:r>
          <w:pict w14:anchorId="67BAB97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4.5pt;height:375.9pt">
              <v:imagedata r:id="rId22" o:title="useCase"/>
            </v:shape>
          </w:pict>
        </w:r>
      </w:ins>
    </w:p>
    <w:p w14:paraId="6192F7D3" w14:textId="7828BD82" w:rsidR="00973454" w:rsidRDefault="00973454">
      <w:pPr>
        <w:pStyle w:val="Kpalrs"/>
        <w:rPr>
          <w:ins w:id="995" w:author="Selyem Péter Ferenc" w:date="2025-04-30T09:20:00Z"/>
        </w:rPr>
      </w:pPr>
      <w:ins w:id="996" w:author="Selyem Péter Ferenc" w:date="2025-04-30T09:20:00Z">
        <w:r>
          <w:fldChar w:fldCharType="begin"/>
        </w:r>
        <w:r>
          <w:instrText xml:space="preserve"> SEQ ábra \* ARABIC </w:instrText>
        </w:r>
      </w:ins>
      <w:r>
        <w:fldChar w:fldCharType="separate"/>
      </w:r>
      <w:bookmarkStart w:id="997" w:name="_Toc197409583"/>
      <w:ins w:id="998" w:author="Selyem Péter Ferenc" w:date="2025-04-30T09:20:00Z">
        <w:r>
          <w:rPr>
            <w:noProof/>
          </w:rPr>
          <w:t>4</w:t>
        </w:r>
        <w:r>
          <w:fldChar w:fldCharType="end"/>
        </w:r>
        <w:r>
          <w:t>. ábra</w:t>
        </w:r>
        <w:r w:rsidRPr="008C214A">
          <w:t>: Az alkalmazás Use Case diagramja</w:t>
        </w:r>
        <w:bookmarkEnd w:id="997"/>
      </w:ins>
    </w:p>
    <w:p w14:paraId="20695649" w14:textId="0CB756F8" w:rsidR="00336E2A" w:rsidDel="0003282C" w:rsidRDefault="00000000" w:rsidP="00336E2A">
      <w:pPr>
        <w:pStyle w:val="Firstparagraph"/>
        <w:rPr>
          <w:del w:id="999" w:author="Win10" w:date="2025-04-26T00:05:00Z"/>
        </w:rPr>
      </w:pPr>
      <w:del w:id="1000" w:author="Selyem Péter Ferenc" w:date="2025-04-30T09:20:00Z">
        <w:r>
          <w:pict w14:anchorId="066581BF">
            <v:shape id="_x0000_s2050" type="#_x0000_t75" style="position:absolute;left:0;text-align:left;margin-left:10.55pt;margin-top:8.75pt;width:424.5pt;height:376.5pt;z-index:251662336;mso-position-horizontal-relative:text;mso-position-vertical-relative:text;mso-width-relative:page;mso-height-relative:page">
              <v:imagedata r:id="rId22" o:title="useCase"/>
              <w10:wrap type="topAndBottom"/>
            </v:shape>
          </w:pict>
        </w:r>
      </w:del>
      <w:del w:id="1001" w:author="Win10" w:date="2025-04-26T00:05:00Z">
        <w:r w:rsidR="00336E2A" w:rsidDel="0003282C">
          <w:delText>A webalkalmazásban három féle felhasználói jogosultság és szerepkör található.</w:delText>
        </w:r>
      </w:del>
    </w:p>
    <w:p w14:paraId="6870847E" w14:textId="544FC16D" w:rsidR="00537B91" w:rsidDel="0003282C" w:rsidRDefault="00537B91" w:rsidP="003D0A20">
      <w:pPr>
        <w:pStyle w:val="Listaszerbekezds"/>
        <w:numPr>
          <w:ilvl w:val="0"/>
          <w:numId w:val="7"/>
        </w:numPr>
        <w:ind w:left="709"/>
        <w:rPr>
          <w:del w:id="1002" w:author="Win10" w:date="2025-04-26T00:05:00Z"/>
        </w:rPr>
      </w:pPr>
      <w:del w:id="1003" w:author="Win10" w:date="2025-04-25T21:57:00Z">
        <w:r w:rsidRPr="006D236C" w:rsidDel="006D236C">
          <w:rPr>
            <w:b/>
            <w:rPrChange w:id="1004" w:author="Win10" w:date="2025-04-25T21:57:00Z">
              <w:rPr/>
            </w:rPrChange>
          </w:rPr>
          <w:delText>f</w:delText>
        </w:r>
      </w:del>
      <w:del w:id="1005" w:author="Win10" w:date="2025-04-26T00:05:00Z">
        <w:r w:rsidRPr="006D236C" w:rsidDel="0003282C">
          <w:rPr>
            <w:b/>
            <w:rPrChange w:id="1006" w:author="Win10" w:date="2025-04-25T21:57:00Z">
              <w:rPr/>
            </w:rPrChange>
          </w:rPr>
          <w:delText>elhasználó</w:delText>
        </w:r>
      </w:del>
      <w:del w:id="1007" w:author="Win10" w:date="2025-04-25T21:58:00Z">
        <w:r w:rsidDel="006D236C">
          <w:delText>,</w:delText>
        </w:r>
      </w:del>
      <w:del w:id="1008" w:author="Win10" w:date="2025-04-26T00:05:00Z">
        <w:r w:rsidDel="0003282C">
          <w:delText xml:space="preserve"> </w:delText>
        </w:r>
      </w:del>
      <w:del w:id="1009" w:author="Win10" w:date="2025-04-25T22:01:00Z">
        <w:r w:rsidDel="003D0A20">
          <w:delText xml:space="preserve">aki </w:delText>
        </w:r>
      </w:del>
      <w:del w:id="1010" w:author="Win10" w:date="2025-04-26T00:05:00Z">
        <w:r w:rsidDel="0003282C">
          <w:delText xml:space="preserve">tud fiókot létrehozni, ebbe be és kijelentkezni és tudja törölni a saját fiókját. </w:delText>
        </w:r>
      </w:del>
      <w:del w:id="1011" w:author="Win10" w:date="2025-04-25T21:58:00Z">
        <w:r w:rsidDel="006D236C">
          <w:delText>t</w:delText>
        </w:r>
      </w:del>
      <w:del w:id="1012" w:author="Win10" w:date="2025-04-26T00:05:00Z">
        <w:r w:rsidDel="0003282C">
          <w:delText>ud még edzést naplózni, jegyeket venni és felhasználni továbbá kiírt edzésekre jelentkezni.</w:delText>
        </w:r>
      </w:del>
    </w:p>
    <w:p w14:paraId="087707A7" w14:textId="288585BC" w:rsidR="00537B91" w:rsidDel="0003282C" w:rsidRDefault="00537B91" w:rsidP="003D0A20">
      <w:pPr>
        <w:pStyle w:val="Listaszerbekezds"/>
        <w:numPr>
          <w:ilvl w:val="0"/>
          <w:numId w:val="7"/>
        </w:numPr>
        <w:ind w:left="709"/>
        <w:rPr>
          <w:del w:id="1013" w:author="Win10" w:date="2025-04-26T00:05:00Z"/>
        </w:rPr>
      </w:pPr>
      <w:del w:id="1014" w:author="Win10" w:date="2025-04-26T00:05:00Z">
        <w:r w:rsidRPr="006D236C" w:rsidDel="0003282C">
          <w:rPr>
            <w:b/>
            <w:rPrChange w:id="1015" w:author="Win10" w:date="2025-04-25T21:58:00Z">
              <w:rPr/>
            </w:rPrChange>
          </w:rPr>
          <w:delText>Edző</w:delText>
        </w:r>
      </w:del>
      <w:del w:id="1016" w:author="Win10" w:date="2025-04-25T21:59:00Z">
        <w:r w:rsidRPr="006D236C" w:rsidDel="003D0A20">
          <w:rPr>
            <w:b/>
            <w:rPrChange w:id="1017" w:author="Win10" w:date="2025-04-25T21:58:00Z">
              <w:rPr/>
            </w:rPrChange>
          </w:rPr>
          <w:delText>i</w:delText>
        </w:r>
      </w:del>
      <w:del w:id="1018" w:author="Win10" w:date="2025-04-26T00:05:00Z">
        <w:r w:rsidDel="0003282C">
          <w:delText xml:space="preserve"> </w:delText>
        </w:r>
      </w:del>
      <w:del w:id="1019" w:author="Win10" w:date="2025-04-25T21:59:00Z">
        <w:r w:rsidDel="003D0A20">
          <w:delText xml:space="preserve">jogosultság </w:delText>
        </w:r>
      </w:del>
      <w:del w:id="1020" w:author="Win10" w:date="2025-04-26T00:05:00Z">
        <w:r w:rsidDel="0003282C">
          <w:delText>az alap felhasználói képességek mellett tud edzéseket kiírni</w:delText>
        </w:r>
      </w:del>
      <w:del w:id="1021" w:author="Win10" w:date="2025-04-25T21:59:00Z">
        <w:r w:rsidDel="003D0A20">
          <w:delText xml:space="preserve"> és</w:delText>
        </w:r>
      </w:del>
      <w:del w:id="1022" w:author="Win10" w:date="2025-04-26T00:05:00Z">
        <w:r w:rsidDel="0003282C">
          <w:delText xml:space="preserve"> </w:delText>
        </w:r>
      </w:del>
      <w:del w:id="1023" w:author="Win10" w:date="2025-04-25T21:59:00Z">
        <w:r w:rsidDel="003D0A20">
          <w:delText>n</w:delText>
        </w:r>
      </w:del>
      <w:del w:id="1024" w:author="Win10" w:date="2025-04-26T00:05:00Z">
        <w:r w:rsidDel="0003282C">
          <w:delText xml:space="preserve">eki meg kell adni a telefonszámát, milyen edzés típusra szakosodott és képet is </w:delText>
        </w:r>
      </w:del>
      <w:del w:id="1025" w:author="Win10" w:date="2025-04-25T22:04:00Z">
        <w:r w:rsidDel="003D0A20">
          <w:delText xml:space="preserve">feltehet </w:delText>
        </w:r>
      </w:del>
      <w:del w:id="1026" w:author="Win10" w:date="2025-04-26T00:05:00Z">
        <w:r w:rsidDel="0003282C">
          <w:delText>magáról.</w:delText>
        </w:r>
      </w:del>
    </w:p>
    <w:p w14:paraId="4048D844" w14:textId="5CC5DB62" w:rsidR="00537B91" w:rsidDel="0003282C" w:rsidRDefault="00537B91" w:rsidP="003D0A20">
      <w:pPr>
        <w:pStyle w:val="Listaszerbekezds"/>
        <w:numPr>
          <w:ilvl w:val="0"/>
          <w:numId w:val="7"/>
        </w:numPr>
        <w:ind w:left="709"/>
        <w:rPr>
          <w:del w:id="1027" w:author="Win10" w:date="2025-04-26T00:05:00Z"/>
        </w:rPr>
      </w:pPr>
      <w:del w:id="1028" w:author="Win10" w:date="2025-04-26T00:05:00Z">
        <w:r w:rsidRPr="006D236C" w:rsidDel="0003282C">
          <w:rPr>
            <w:b/>
            <w:rPrChange w:id="1029" w:author="Win10" w:date="2025-04-25T21:58:00Z">
              <w:rPr/>
            </w:rPrChange>
          </w:rPr>
          <w:delText>Admin</w:delText>
        </w:r>
        <w:r w:rsidDel="0003282C">
          <w:delText xml:space="preserve"> </w:delText>
        </w:r>
      </w:del>
      <w:del w:id="1030" w:author="Win10" w:date="2025-04-25T22:00:00Z">
        <w:r w:rsidDel="003D0A20">
          <w:delText>jogosultságga</w:delText>
        </w:r>
        <w:r w:rsidR="0055251A" w:rsidDel="003D0A20">
          <w:delText xml:space="preserve">l egy személy </w:delText>
        </w:r>
      </w:del>
      <w:del w:id="1031" w:author="Win10" w:date="2025-04-26T00:05:00Z">
        <w:r w:rsidR="0055251A" w:rsidDel="0003282C">
          <w:delText>az edzői jogokon kívül tud még másik személy fiókját törölni, jegyeket módosítani, új jegy típust hozzáadni, edzéseket kiírni és kezelni és mások jogosultságát kezelni</w:delText>
        </w:r>
      </w:del>
    </w:p>
    <w:bookmarkStart w:id="1032" w:name="_Ref196518343"/>
    <w:p w14:paraId="242714DA" w14:textId="7FF913D4" w:rsidR="0055251A" w:rsidDel="00973454" w:rsidRDefault="00F14441">
      <w:pPr>
        <w:pStyle w:val="Kpalrs"/>
        <w:spacing w:before="120"/>
        <w:ind w:firstLine="0"/>
        <w:rPr>
          <w:ins w:id="1033" w:author="Win10" w:date="2025-04-26T00:05:00Z"/>
          <w:del w:id="1034" w:author="Selyem Péter Ferenc" w:date="2025-04-30T09:20:00Z"/>
        </w:rPr>
        <w:pPrChange w:id="1035" w:author="Win10" w:date="2025-04-25T22:01:00Z">
          <w:pPr>
            <w:pStyle w:val="Kpalrs"/>
            <w:ind w:firstLine="360"/>
          </w:pPr>
        </w:pPrChange>
      </w:pPr>
      <w:del w:id="1036" w:author="Selyem Péter Ferenc" w:date="2025-04-30T09:20:00Z">
        <w:r w:rsidRPr="003D0A20" w:rsidDel="00973454">
          <w:rPr>
            <w:i w:val="0"/>
            <w:iCs w:val="0"/>
            <w:rPrChange w:id="1037" w:author="Win10" w:date="2025-04-25T22:01:00Z">
              <w:rPr>
                <w:rFonts w:cs="Times New Roman"/>
                <w:i w:val="0"/>
                <w:iCs w:val="0"/>
                <w:noProof/>
                <w:sz w:val="20"/>
              </w:rPr>
            </w:rPrChange>
          </w:rPr>
          <w:fldChar w:fldCharType="begin"/>
        </w:r>
        <w:r w:rsidRPr="003D0A20" w:rsidDel="00973454">
          <w:rPr>
            <w:i w:val="0"/>
            <w:iCs w:val="0"/>
            <w:rPrChange w:id="1038" w:author="Win10" w:date="2025-04-25T22:01:00Z">
              <w:rPr>
                <w:rFonts w:cs="Times New Roman"/>
                <w:i w:val="0"/>
                <w:iCs w:val="0"/>
                <w:noProof/>
                <w:sz w:val="20"/>
              </w:rPr>
            </w:rPrChange>
          </w:rPr>
          <w:delInstrText xml:space="preserve"> SEQ ábra \* ARABIC </w:delInstrText>
        </w:r>
        <w:r w:rsidRPr="003D0A20" w:rsidDel="00973454">
          <w:rPr>
            <w:i w:val="0"/>
            <w:iCs w:val="0"/>
            <w:rPrChange w:id="1039" w:author="Win10" w:date="2025-04-25T22:01:00Z">
              <w:rPr>
                <w:rFonts w:cs="Times New Roman"/>
                <w:i w:val="0"/>
                <w:iCs w:val="0"/>
                <w:noProof/>
                <w:sz w:val="20"/>
              </w:rPr>
            </w:rPrChange>
          </w:rPr>
          <w:fldChar w:fldCharType="separate"/>
        </w:r>
        <w:r w:rsidRPr="003D0A20" w:rsidDel="00973454">
          <w:rPr>
            <w:i w:val="0"/>
            <w:iCs w:val="0"/>
            <w:rPrChange w:id="1040" w:author="Win10" w:date="2025-04-25T22:01:00Z">
              <w:rPr>
                <w:rFonts w:cs="Times New Roman"/>
                <w:i w:val="0"/>
                <w:iCs w:val="0"/>
                <w:noProof/>
                <w:sz w:val="20"/>
              </w:rPr>
            </w:rPrChange>
          </w:rPr>
          <w:delText>4</w:delText>
        </w:r>
        <w:r w:rsidRPr="003D0A20" w:rsidDel="00973454">
          <w:rPr>
            <w:i w:val="0"/>
            <w:iCs w:val="0"/>
            <w:rPrChange w:id="1041" w:author="Win10" w:date="2025-04-25T22:01:00Z">
              <w:rPr>
                <w:rFonts w:cs="Times New Roman"/>
                <w:i w:val="0"/>
                <w:iCs w:val="0"/>
                <w:noProof/>
                <w:sz w:val="20"/>
              </w:rPr>
            </w:rPrChange>
          </w:rPr>
          <w:fldChar w:fldCharType="end"/>
        </w:r>
        <w:r w:rsidRPr="003D0A20" w:rsidDel="00973454">
          <w:rPr>
            <w:i w:val="0"/>
            <w:iCs w:val="0"/>
            <w:rPrChange w:id="1042" w:author="Win10" w:date="2025-04-25T22:01:00Z">
              <w:rPr>
                <w:rFonts w:cs="Times New Roman"/>
                <w:i w:val="0"/>
                <w:iCs w:val="0"/>
                <w:noProof/>
                <w:sz w:val="20"/>
              </w:rPr>
            </w:rPrChange>
          </w:rPr>
          <w:delText>. ábra</w:delText>
        </w:r>
        <w:bookmarkEnd w:id="1032"/>
        <w:r w:rsidRPr="003D0A20" w:rsidDel="00973454">
          <w:rPr>
            <w:i w:val="0"/>
            <w:iCs w:val="0"/>
            <w:rPrChange w:id="1043" w:author="Win10" w:date="2025-04-25T22:01:00Z">
              <w:rPr>
                <w:rFonts w:cs="Times New Roman"/>
                <w:i w:val="0"/>
                <w:iCs w:val="0"/>
                <w:noProof/>
                <w:sz w:val="20"/>
              </w:rPr>
            </w:rPrChange>
          </w:rPr>
          <w:delText>: Az alkalmazás Use Case diagramja</w:delText>
        </w:r>
      </w:del>
    </w:p>
    <w:p w14:paraId="32880D68" w14:textId="71F88B4E" w:rsidR="0003282C" w:rsidRDefault="0003282C" w:rsidP="0003282C">
      <w:pPr>
        <w:pStyle w:val="Firstparagraph"/>
        <w:rPr>
          <w:ins w:id="1044" w:author="Win10" w:date="2025-04-26T00:05:00Z"/>
        </w:rPr>
      </w:pPr>
      <w:ins w:id="1045" w:author="Win10" w:date="2025-04-26T00:05:00Z">
        <w:r>
          <w:t xml:space="preserve">A webalkalmazásban háromféle </w:t>
        </w:r>
        <w:r w:rsidRPr="0003282C">
          <w:rPr>
            <w:b/>
            <w:rPrChange w:id="1046" w:author="Win10" w:date="2025-04-26T00:09:00Z">
              <w:rPr/>
            </w:rPrChange>
          </w:rPr>
          <w:t>felhasználói jogosultság és szerepkör</w:t>
        </w:r>
        <w:r>
          <w:t xml:space="preserve"> található:</w:t>
        </w:r>
      </w:ins>
    </w:p>
    <w:p w14:paraId="28772480" w14:textId="77777777" w:rsidR="0003282C" w:rsidRDefault="0003282C" w:rsidP="0003282C">
      <w:pPr>
        <w:pStyle w:val="Listaszerbekezds"/>
        <w:numPr>
          <w:ilvl w:val="0"/>
          <w:numId w:val="7"/>
        </w:numPr>
        <w:ind w:left="709"/>
        <w:rPr>
          <w:ins w:id="1047" w:author="Win10" w:date="2025-04-26T00:05:00Z"/>
        </w:rPr>
      </w:pPr>
      <w:ins w:id="1048" w:author="Win10" w:date="2025-04-26T00:05:00Z">
        <w:r w:rsidRPr="000B0839">
          <w:rPr>
            <w:b/>
          </w:rPr>
          <w:t>Felhasználó</w:t>
        </w:r>
        <w:r>
          <w:t>: tud fiókot létrehozni, ebbe be- és kijelentkezni és tudja törölni a saját fiókját. Tud még edzést naplózni, jegyeket venni és felhasználni, továbbá kiírt edzésekre jelentkezni.</w:t>
        </w:r>
      </w:ins>
    </w:p>
    <w:p w14:paraId="7DC0148B" w14:textId="77777777" w:rsidR="0003282C" w:rsidRDefault="0003282C" w:rsidP="0003282C">
      <w:pPr>
        <w:pStyle w:val="Listaszerbekezds"/>
        <w:numPr>
          <w:ilvl w:val="0"/>
          <w:numId w:val="7"/>
        </w:numPr>
        <w:ind w:left="709"/>
        <w:rPr>
          <w:ins w:id="1049" w:author="Win10" w:date="2025-04-26T00:05:00Z"/>
        </w:rPr>
      </w:pPr>
      <w:ins w:id="1050" w:author="Win10" w:date="2025-04-26T00:05:00Z">
        <w:r w:rsidRPr="000B0839">
          <w:rPr>
            <w:b/>
          </w:rPr>
          <w:t>Edző</w:t>
        </w:r>
        <w:r>
          <w:rPr>
            <w:b/>
          </w:rPr>
          <w:t>:</w:t>
        </w:r>
        <w:r>
          <w:t xml:space="preserve"> az alap felhasználói képességek mellett tud edzéseket kiírni. Neki meg kell adni a telefonszámát, milyen edzés típusra szakosodott és képet is feltölthet magáról.</w:t>
        </w:r>
      </w:ins>
    </w:p>
    <w:p w14:paraId="4CE114BA" w14:textId="2884E4AF" w:rsidR="0003282C" w:rsidRDefault="0003282C" w:rsidP="0003282C">
      <w:pPr>
        <w:pStyle w:val="Listaszerbekezds"/>
        <w:numPr>
          <w:ilvl w:val="0"/>
          <w:numId w:val="7"/>
        </w:numPr>
        <w:ind w:left="709"/>
        <w:rPr>
          <w:ins w:id="1051" w:author="Selyem Péter Ferenc" w:date="2025-04-28T14:09:00Z"/>
        </w:rPr>
      </w:pPr>
      <w:ins w:id="1052" w:author="Win10" w:date="2025-04-26T00:05:00Z">
        <w:r w:rsidRPr="000B0839">
          <w:rPr>
            <w:b/>
          </w:rPr>
          <w:lastRenderedPageBreak/>
          <w:t>Admin</w:t>
        </w:r>
        <w:r>
          <w:rPr>
            <w:b/>
          </w:rPr>
          <w:t>:</w:t>
        </w:r>
        <w:r>
          <w:t xml:space="preserve"> az edzői jogokon kívül tud még másik személy fiókját törölni, jegyeket módosítani, új jegy típust hozzáadni, edzéseket kiírni és kezelni és mások jogosultságát kezelni.</w:t>
        </w:r>
      </w:ins>
    </w:p>
    <w:p w14:paraId="0D45E1DF" w14:textId="54562C6C" w:rsidR="00E20919" w:rsidRDefault="00E20919">
      <w:pPr>
        <w:rPr>
          <w:ins w:id="1053" w:author="Selyem Péter Ferenc" w:date="2025-04-28T14:09:00Z"/>
        </w:rPr>
        <w:pPrChange w:id="1054" w:author="Selyem Péter Ferenc" w:date="2025-04-28T14:09:00Z">
          <w:pPr>
            <w:pStyle w:val="Listaszerbekezds"/>
            <w:numPr>
              <w:numId w:val="7"/>
            </w:numPr>
            <w:ind w:left="709"/>
          </w:pPr>
        </w:pPrChange>
      </w:pPr>
    </w:p>
    <w:p w14:paraId="08F3090C" w14:textId="02322D2F" w:rsidR="00E20919" w:rsidRDefault="00E20919">
      <w:pPr>
        <w:pStyle w:val="Cmsor2"/>
        <w:rPr>
          <w:ins w:id="1055" w:author="Selyem Péter Ferenc" w:date="2025-04-28T14:14:00Z"/>
        </w:rPr>
        <w:pPrChange w:id="1056" w:author="Selyem Péter Ferenc" w:date="2025-04-28T14:09:00Z">
          <w:pPr>
            <w:pStyle w:val="Listaszerbekezds"/>
            <w:numPr>
              <w:numId w:val="7"/>
            </w:numPr>
            <w:ind w:left="709"/>
          </w:pPr>
        </w:pPrChange>
      </w:pPr>
      <w:bookmarkStart w:id="1057" w:name="_Toc197366482"/>
      <w:ins w:id="1058" w:author="Selyem Péter Ferenc" w:date="2025-04-28T14:09:00Z">
        <w:r>
          <w:t>Funkciók</w:t>
        </w:r>
      </w:ins>
      <w:bookmarkEnd w:id="1057"/>
    </w:p>
    <w:p w14:paraId="59FC03C5" w14:textId="2D0359FC" w:rsidR="00E20919" w:rsidRDefault="00E20919">
      <w:pPr>
        <w:pStyle w:val="Cmsor3"/>
        <w:rPr>
          <w:ins w:id="1059" w:author="Selyem Péter Ferenc" w:date="2025-04-28T14:15:00Z"/>
        </w:rPr>
        <w:pPrChange w:id="1060" w:author="Selyem Péter Ferenc" w:date="2025-04-28T14:15:00Z">
          <w:pPr>
            <w:pStyle w:val="Listaszerbekezds"/>
            <w:numPr>
              <w:numId w:val="7"/>
            </w:numPr>
            <w:ind w:left="709"/>
          </w:pPr>
        </w:pPrChange>
      </w:pPr>
      <w:bookmarkStart w:id="1061" w:name="_Toc197366483"/>
      <w:ins w:id="1062" w:author="Selyem Péter Ferenc" w:date="2025-04-28T14:15:00Z">
        <w:r>
          <w:t>Regisztráció</w:t>
        </w:r>
        <w:bookmarkEnd w:id="1061"/>
      </w:ins>
    </w:p>
    <w:p w14:paraId="749FF0E2" w14:textId="120410A6" w:rsidR="00E20919" w:rsidRDefault="00E20919">
      <w:pPr>
        <w:pStyle w:val="Firstparagraph"/>
        <w:ind w:left="709"/>
        <w:rPr>
          <w:ins w:id="1063" w:author="Selyem Péter Ferenc" w:date="2025-04-28T14:15:00Z"/>
        </w:rPr>
        <w:pPrChange w:id="1064" w:author="Selyem Péter Ferenc" w:date="2025-04-28T14:15:00Z">
          <w:pPr>
            <w:pStyle w:val="Listaszerbekezds"/>
            <w:numPr>
              <w:numId w:val="7"/>
            </w:numPr>
            <w:ind w:left="709"/>
          </w:pPr>
        </w:pPrChange>
      </w:pPr>
      <w:ins w:id="1065" w:author="Selyem Péter Ferenc" w:date="2025-04-28T14:15:00Z">
        <w:r>
          <w:t>Egy új felhasználó tud regisztrálni és azután tud csak belépni és elírni az oldal többi funkcióját</w:t>
        </w:r>
      </w:ins>
    </w:p>
    <w:p w14:paraId="40FF7994" w14:textId="46EC608D" w:rsidR="00E20919" w:rsidRDefault="00E20919">
      <w:pPr>
        <w:pStyle w:val="Cmsor3"/>
        <w:rPr>
          <w:ins w:id="1066" w:author="Selyem Péter Ferenc" w:date="2025-04-28T14:16:00Z"/>
        </w:rPr>
        <w:pPrChange w:id="1067" w:author="Selyem Péter Ferenc" w:date="2025-04-28T14:16:00Z">
          <w:pPr>
            <w:pStyle w:val="Listaszerbekezds"/>
            <w:numPr>
              <w:numId w:val="7"/>
            </w:numPr>
            <w:ind w:left="709"/>
          </w:pPr>
        </w:pPrChange>
      </w:pPr>
      <w:bookmarkStart w:id="1068" w:name="_Toc197366484"/>
      <w:ins w:id="1069" w:author="Selyem Péter Ferenc" w:date="2025-04-28T14:16:00Z">
        <w:r>
          <w:t>Belépés</w:t>
        </w:r>
        <w:bookmarkEnd w:id="1068"/>
      </w:ins>
    </w:p>
    <w:p w14:paraId="7540DA02" w14:textId="409EC4A3" w:rsidR="00E20919" w:rsidRDefault="00627CFB">
      <w:pPr>
        <w:pStyle w:val="Firstparagraph"/>
        <w:ind w:left="709"/>
        <w:rPr>
          <w:ins w:id="1070" w:author="Selyem Péter Ferenc" w:date="2025-04-28T14:16:00Z"/>
        </w:rPr>
        <w:pPrChange w:id="1071" w:author="Selyem Péter Ferenc" w:date="2025-04-28T14:16:00Z">
          <w:pPr>
            <w:pStyle w:val="Listaszerbekezds"/>
            <w:numPr>
              <w:numId w:val="7"/>
            </w:numPr>
            <w:ind w:left="709"/>
          </w:pPr>
        </w:pPrChange>
      </w:pPr>
      <w:ins w:id="1072" w:author="Selyem Péter Ferenc" w:date="2025-04-28T14:16:00Z">
        <w:r>
          <w:t xml:space="preserve">A </w:t>
        </w:r>
        <w:r w:rsidR="00E20919">
          <w:t>felhasználó be tud lépni, és e</w:t>
        </w:r>
        <w:del w:id="1073" w:author="Péter Selyem" w:date="2025-05-05T18:17:00Z" w16du:dateUtc="2025-05-05T16:17:00Z">
          <w:r w:rsidR="00E20919" w:rsidDel="00FF74D5">
            <w:delText>z</w:delText>
          </w:r>
        </w:del>
        <w:r w:rsidR="00E20919">
          <w:t>zek után érheti el a további funkciókat</w:t>
        </w:r>
      </w:ins>
    </w:p>
    <w:p w14:paraId="511C6361" w14:textId="4C75747C" w:rsidR="00E20919" w:rsidRDefault="00E20919">
      <w:pPr>
        <w:pStyle w:val="Cmsor3"/>
        <w:rPr>
          <w:ins w:id="1074" w:author="Selyem Péter Ferenc" w:date="2025-04-28T14:17:00Z"/>
        </w:rPr>
        <w:pPrChange w:id="1075" w:author="Selyem Péter Ferenc" w:date="2025-04-28T14:17:00Z">
          <w:pPr>
            <w:pStyle w:val="Listaszerbekezds"/>
            <w:numPr>
              <w:numId w:val="7"/>
            </w:numPr>
            <w:ind w:left="709"/>
          </w:pPr>
        </w:pPrChange>
      </w:pPr>
      <w:bookmarkStart w:id="1076" w:name="_Toc197366485"/>
      <w:ins w:id="1077" w:author="Selyem Péter Ferenc" w:date="2025-04-28T14:17:00Z">
        <w:r>
          <w:t>J</w:t>
        </w:r>
        <w:r w:rsidRPr="00856671">
          <w:t>egyvásárlás</w:t>
        </w:r>
        <w:bookmarkEnd w:id="1076"/>
      </w:ins>
    </w:p>
    <w:p w14:paraId="51029C7A" w14:textId="1EAE91D9" w:rsidR="00E20919" w:rsidRDefault="00E20919">
      <w:pPr>
        <w:pStyle w:val="Firstparagraph"/>
        <w:ind w:left="709"/>
        <w:rPr>
          <w:ins w:id="1078" w:author="Selyem Péter Ferenc" w:date="2025-04-28T14:19:00Z"/>
        </w:rPr>
        <w:pPrChange w:id="1079" w:author="Selyem Péter Ferenc" w:date="2025-04-28T14:17:00Z">
          <w:pPr>
            <w:pStyle w:val="Listaszerbekezds"/>
            <w:numPr>
              <w:numId w:val="7"/>
            </w:numPr>
            <w:ind w:left="709"/>
          </w:pPr>
        </w:pPrChange>
      </w:pPr>
      <w:ins w:id="1080" w:author="Selyem Péter Ferenc" w:date="2025-04-28T14:17:00Z">
        <w:r>
          <w:t>Mikor a jegyeknél rákattint a vásárlás gombra, egy külön ablak ugrik fel, ahol meg kell adnia a bankkártya adatait és ezek után, tudja megvenni a kiválasztott jegyet.</w:t>
        </w:r>
      </w:ins>
    </w:p>
    <w:p w14:paraId="2A1DEAEE" w14:textId="11C54D95" w:rsidR="00E20919" w:rsidRDefault="00E20919">
      <w:pPr>
        <w:pStyle w:val="Cmsor3"/>
        <w:rPr>
          <w:ins w:id="1081" w:author="Selyem Péter Ferenc" w:date="2025-04-28T14:19:00Z"/>
        </w:rPr>
        <w:pPrChange w:id="1082" w:author="Selyem Péter Ferenc" w:date="2025-04-28T14:19:00Z">
          <w:pPr>
            <w:pStyle w:val="Listaszerbekezds"/>
            <w:numPr>
              <w:numId w:val="7"/>
            </w:numPr>
            <w:ind w:left="709"/>
          </w:pPr>
        </w:pPrChange>
      </w:pPr>
      <w:bookmarkStart w:id="1083" w:name="_Toc197366486"/>
      <w:ins w:id="1084" w:author="Selyem Péter Ferenc" w:date="2025-04-28T14:19:00Z">
        <w:r>
          <w:t>Jegy használat</w:t>
        </w:r>
        <w:bookmarkEnd w:id="1083"/>
      </w:ins>
    </w:p>
    <w:p w14:paraId="593E0686" w14:textId="77FCEF4D" w:rsidR="00E20919" w:rsidRDefault="00E20919">
      <w:pPr>
        <w:pStyle w:val="Firstparagraph"/>
        <w:ind w:left="709"/>
        <w:rPr>
          <w:ins w:id="1085" w:author="Selyem Péter Ferenc" w:date="2025-04-28T14:20:00Z"/>
        </w:rPr>
        <w:pPrChange w:id="1086" w:author="Selyem Péter Ferenc" w:date="2025-04-28T14:19:00Z">
          <w:pPr>
            <w:pStyle w:val="Listaszerbekezds"/>
            <w:numPr>
              <w:numId w:val="7"/>
            </w:numPr>
            <w:ind w:left="709"/>
          </w:pPr>
        </w:pPrChange>
      </w:pPr>
      <w:ins w:id="1087" w:author="Selyem Péter Ferenc" w:date="2025-04-28T14:19:00Z">
        <w:r>
          <w:t>A felhasználó a profilján megtalálja</w:t>
        </w:r>
        <w:del w:id="1088" w:author="Péter Selyem" w:date="2025-05-05T18:17:00Z" w16du:dateUtc="2025-05-05T16:17:00Z">
          <w:r w:rsidDel="00FF74D5">
            <w:delText>i</w:delText>
          </w:r>
        </w:del>
        <w:r>
          <w:t xml:space="preserve"> a </w:t>
        </w:r>
      </w:ins>
      <w:ins w:id="1089" w:author="Péter Selyem" w:date="2025-05-05T18:18:00Z" w16du:dateUtc="2025-05-05T16:18:00Z">
        <w:r w:rsidR="00FF74D5">
          <w:t>„</w:t>
        </w:r>
      </w:ins>
      <w:ins w:id="1090" w:author="Selyem Péter Ferenc" w:date="2025-04-28T14:19:00Z">
        <w:r>
          <w:t>Jegyeim</w:t>
        </w:r>
      </w:ins>
      <w:ins w:id="1091" w:author="Péter Selyem" w:date="2025-05-05T18:18:00Z" w16du:dateUtc="2025-05-05T16:18:00Z">
        <w:r w:rsidR="00FF74D5">
          <w:t>”</w:t>
        </w:r>
      </w:ins>
      <w:ins w:id="1092" w:author="Selyem Péter Ferenc" w:date="2025-04-28T14:19:00Z">
        <w:r>
          <w:t xml:space="preserve"> </w:t>
        </w:r>
        <w:del w:id="1093" w:author="Péter Selyem" w:date="2025-05-05T20:23:00Z" w16du:dateUtc="2025-05-05T18:23:00Z">
          <w:r w:rsidDel="007554FA">
            <w:delText>gombot</w:delText>
          </w:r>
        </w:del>
      </w:ins>
      <w:ins w:id="1094" w:author="Péter Selyem" w:date="2025-05-05T20:23:00Z" w16du:dateUtc="2025-05-05T18:23:00Z">
        <w:r w:rsidR="007554FA">
          <w:t>gombot,</w:t>
        </w:r>
      </w:ins>
      <w:ins w:id="1095" w:author="Selyem Péter Ferenc" w:date="2025-04-28T14:19:00Z">
        <w:r>
          <w:t xml:space="preserve"> amivel előhozza a már megvásárolt jegyeit és itt lehetősége van rányomni a felhasználás gombra, amivel kap egy </w:t>
        </w:r>
        <w:del w:id="1096" w:author="Péter Selyem" w:date="2025-05-05T20:23:00Z" w16du:dateUtc="2025-05-05T18:23:00Z">
          <w:r w:rsidDel="007554FA">
            <w:delText>belépőkódot</w:delText>
          </w:r>
        </w:del>
      </w:ins>
      <w:ins w:id="1097" w:author="Péter Selyem" w:date="2025-05-05T20:23:00Z" w16du:dateUtc="2025-05-05T18:23:00Z">
        <w:r w:rsidR="007554FA">
          <w:t>belépőkódot,</w:t>
        </w:r>
      </w:ins>
      <w:ins w:id="1098" w:author="Selyem Péter Ferenc" w:date="2025-04-28T14:19:00Z">
        <w:r>
          <w:t xml:space="preserve"> amivel bejuthat a terembe</w:t>
        </w:r>
      </w:ins>
      <w:ins w:id="1099" w:author="Selyem Péter Ferenc" w:date="2025-04-28T14:20:00Z">
        <w:r>
          <w:t>.</w:t>
        </w:r>
      </w:ins>
    </w:p>
    <w:p w14:paraId="1EB3583C" w14:textId="54E4836F" w:rsidR="00E20919" w:rsidRDefault="007F0732">
      <w:pPr>
        <w:pStyle w:val="Cmsor3"/>
        <w:rPr>
          <w:ins w:id="1100" w:author="Selyem Péter Ferenc" w:date="2025-04-28T14:21:00Z"/>
        </w:rPr>
        <w:pPrChange w:id="1101" w:author="Selyem Péter Ferenc" w:date="2025-04-28T14:21:00Z">
          <w:pPr>
            <w:pStyle w:val="Listaszerbekezds"/>
            <w:numPr>
              <w:numId w:val="7"/>
            </w:numPr>
            <w:ind w:left="709"/>
          </w:pPr>
        </w:pPrChange>
      </w:pPr>
      <w:bookmarkStart w:id="1102" w:name="_Toc197366487"/>
      <w:ins w:id="1103" w:author="Selyem Péter Ferenc" w:date="2025-04-28T14:21:00Z">
        <w:r>
          <w:t>Edzés naplózás</w:t>
        </w:r>
        <w:bookmarkEnd w:id="1102"/>
      </w:ins>
    </w:p>
    <w:p w14:paraId="5D931902" w14:textId="6CEF3EB8" w:rsidR="007F0732" w:rsidRDefault="007F0732">
      <w:pPr>
        <w:pStyle w:val="Firstparagraph"/>
        <w:ind w:left="709"/>
        <w:rPr>
          <w:ins w:id="1104" w:author="Selyem Péter Ferenc" w:date="2025-04-28T14:21:00Z"/>
        </w:rPr>
        <w:pPrChange w:id="1105" w:author="Selyem Péter Ferenc" w:date="2025-04-28T14:21:00Z">
          <w:pPr>
            <w:pStyle w:val="Listaszerbekezds"/>
            <w:numPr>
              <w:numId w:val="7"/>
            </w:numPr>
            <w:ind w:left="709"/>
          </w:pPr>
        </w:pPrChange>
      </w:pPr>
      <w:ins w:id="1106" w:author="Selyem Péter Ferenc" w:date="2025-04-28T14:21:00Z">
        <w:r>
          <w:t>A felhasznál</w:t>
        </w:r>
      </w:ins>
      <w:ins w:id="1107" w:author="Péter Selyem" w:date="2025-05-05T18:18:00Z" w16du:dateUtc="2025-05-05T16:18:00Z">
        <w:r w:rsidR="00FF74D5">
          <w:t>ó</w:t>
        </w:r>
      </w:ins>
      <w:ins w:id="1108" w:author="Selyem Péter Ferenc" w:date="2025-04-28T14:21:00Z">
        <w:r>
          <w:t xml:space="preserve"> profilján található egy </w:t>
        </w:r>
      </w:ins>
      <w:ins w:id="1109" w:author="Péter Selyem" w:date="2025-05-05T18:18:00Z" w16du:dateUtc="2025-05-05T16:18:00Z">
        <w:r w:rsidR="00FF74D5">
          <w:t>„</w:t>
        </w:r>
      </w:ins>
      <w:ins w:id="1110" w:author="Selyem Péter Ferenc" w:date="2025-04-28T14:21:00Z">
        <w:r>
          <w:t>Edzés naplózás</w:t>
        </w:r>
      </w:ins>
      <w:ins w:id="1111" w:author="Péter Selyem" w:date="2025-05-05T18:18:00Z" w16du:dateUtc="2025-05-05T16:18:00Z">
        <w:r w:rsidR="00FF74D5">
          <w:t>”</w:t>
        </w:r>
      </w:ins>
      <w:ins w:id="1112" w:author="Selyem Péter Ferenc" w:date="2025-04-28T14:21:00Z">
        <w:r>
          <w:t xml:space="preserve"> gomb, amivel előhoz t</w:t>
        </w:r>
      </w:ins>
      <w:ins w:id="1113" w:author="Péter Selyem" w:date="2025-05-05T18:18:00Z" w16du:dateUtc="2025-05-05T16:18:00Z">
        <w:r w:rsidR="00FF74D5">
          <w:t>o</w:t>
        </w:r>
      </w:ins>
      <w:ins w:id="1114" w:author="Selyem Péter Ferenc" w:date="2025-04-28T14:21:00Z">
        <w:del w:id="1115" w:author="Péter Selyem" w:date="2025-05-05T18:18:00Z" w16du:dateUtc="2025-05-05T16:18:00Z">
          <w:r w:rsidDel="00FF74D5">
            <w:delText>u</w:delText>
          </w:r>
        </w:del>
      </w:ins>
      <w:ins w:id="1116" w:author="Péter Selyem" w:date="2025-05-05T18:18:00Z" w16du:dateUtc="2025-05-05T16:18:00Z">
        <w:r w:rsidR="00FF74D5">
          <w:t>v</w:t>
        </w:r>
      </w:ins>
      <w:ins w:id="1117" w:author="Selyem Péter Ferenc" w:date="2025-04-28T14:21:00Z">
        <w:del w:id="1118" w:author="Péter Selyem" w:date="2025-05-05T18:18:00Z" w16du:dateUtc="2025-05-05T16:18:00Z">
          <w:r w:rsidDel="00FF74D5">
            <w:delText>v</w:delText>
          </w:r>
        </w:del>
        <w:r>
          <w:t xml:space="preserve">ábbi </w:t>
        </w:r>
      </w:ins>
      <w:ins w:id="1119" w:author="Péter Selyem" w:date="2025-05-05T18:18:00Z" w16du:dateUtc="2025-05-05T16:18:00Z">
        <w:r w:rsidR="00FF74D5">
          <w:t>három</w:t>
        </w:r>
      </w:ins>
      <w:ins w:id="1120" w:author="Selyem Péter Ferenc" w:date="2025-04-28T14:21:00Z">
        <w:del w:id="1121" w:author="Péter Selyem" w:date="2025-05-05T18:18:00Z" w16du:dateUtc="2025-05-05T16:18:00Z">
          <w:r w:rsidDel="00FF74D5">
            <w:delText>2</w:delText>
          </w:r>
        </w:del>
        <w:r>
          <w:t xml:space="preserve"> gombot. </w:t>
        </w:r>
      </w:ins>
      <w:ins w:id="1122" w:author="Péter Selyem" w:date="2025-05-05T18:18:00Z" w16du:dateUtc="2025-05-05T16:18:00Z">
        <w:r w:rsidR="00FF74D5">
          <w:t>A</w:t>
        </w:r>
      </w:ins>
      <w:ins w:id="1123" w:author="Selyem Péter Ferenc" w:date="2025-04-28T14:21:00Z">
        <w:del w:id="1124" w:author="Péter Selyem" w:date="2025-05-05T18:18:00Z" w16du:dateUtc="2025-05-05T16:18:00Z">
          <w:r w:rsidDel="00FF74D5">
            <w:delText>a</w:delText>
          </w:r>
        </w:del>
        <w:r>
          <w:t xml:space="preserve">z </w:t>
        </w:r>
        <w:del w:id="1125" w:author="Péter Selyem" w:date="2025-05-05T18:18:00Z" w16du:dateUtc="2025-05-05T16:18:00Z">
          <w:r w:rsidDel="00FF74D5">
            <w:delText>eggyikkel</w:delText>
          </w:r>
        </w:del>
      </w:ins>
      <w:ins w:id="1126" w:author="Péter Selyem" w:date="2025-05-05T18:18:00Z" w16du:dateUtc="2025-05-05T16:18:00Z">
        <w:r w:rsidR="00FF74D5">
          <w:t>egyikkel</w:t>
        </w:r>
      </w:ins>
      <w:ins w:id="1127" w:author="Selyem Péter Ferenc" w:date="2025-04-28T14:21:00Z">
        <w:r>
          <w:t xml:space="preserve"> egy új elvégzett gyakorlatot tud felvinni, a </w:t>
        </w:r>
        <w:del w:id="1128" w:author="Péter Selyem" w:date="2025-05-05T18:18:00Z" w16du:dateUtc="2025-05-05T16:18:00Z">
          <w:r w:rsidDel="00FF74D5">
            <w:delText>másikal</w:delText>
          </w:r>
        </w:del>
      </w:ins>
      <w:ins w:id="1129" w:author="Péter Selyem" w:date="2025-05-05T18:18:00Z" w16du:dateUtc="2025-05-05T16:18:00Z">
        <w:r w:rsidR="00FF74D5">
          <w:t>másikkal</w:t>
        </w:r>
      </w:ins>
      <w:ins w:id="1130" w:author="Selyem Péter Ferenc" w:date="2025-04-28T14:21:00Z">
        <w:r>
          <w:t xml:space="preserve"> a már felvitt gyakorlatait tudja kilistázni.</w:t>
        </w:r>
      </w:ins>
    </w:p>
    <w:p w14:paraId="583EB11E" w14:textId="2FE935CF" w:rsidR="007F0732" w:rsidRDefault="007F0732">
      <w:pPr>
        <w:pStyle w:val="Cmsor3"/>
        <w:rPr>
          <w:ins w:id="1131" w:author="Selyem Péter Ferenc" w:date="2025-04-28T14:23:00Z"/>
        </w:rPr>
        <w:pPrChange w:id="1132" w:author="Selyem Péter Ferenc" w:date="2025-04-28T14:23:00Z">
          <w:pPr>
            <w:pStyle w:val="Listaszerbekezds"/>
            <w:numPr>
              <w:numId w:val="7"/>
            </w:numPr>
            <w:ind w:left="709"/>
          </w:pPr>
        </w:pPrChange>
      </w:pPr>
      <w:bookmarkStart w:id="1133" w:name="_Toc197366488"/>
      <w:ins w:id="1134" w:author="Selyem Péter Ferenc" w:date="2025-04-28T14:23:00Z">
        <w:r>
          <w:lastRenderedPageBreak/>
          <w:t>Jegyek kezelése</w:t>
        </w:r>
        <w:bookmarkEnd w:id="1133"/>
      </w:ins>
    </w:p>
    <w:p w14:paraId="20C201B2" w14:textId="23B48EF6" w:rsidR="007F0732" w:rsidRDefault="007F0732">
      <w:pPr>
        <w:pStyle w:val="Firstparagraph"/>
        <w:ind w:left="709"/>
        <w:rPr>
          <w:ins w:id="1135" w:author="Selyem Péter Ferenc" w:date="2025-04-28T14:23:00Z"/>
        </w:rPr>
        <w:pPrChange w:id="1136" w:author="Selyem Péter Ferenc" w:date="2025-04-28T14:23:00Z">
          <w:pPr>
            <w:pStyle w:val="Listaszerbekezds"/>
            <w:numPr>
              <w:numId w:val="7"/>
            </w:numPr>
            <w:ind w:left="709"/>
          </w:pPr>
        </w:pPrChange>
      </w:pPr>
      <w:ins w:id="1137" w:author="Selyem Péter Ferenc" w:date="2025-04-28T14:23:00Z">
        <w:r>
          <w:t xml:space="preserve">Az Admin joggal rendelkezők el tudják érni az admin </w:t>
        </w:r>
        <w:del w:id="1138" w:author="Péter Selyem" w:date="2025-05-05T18:19:00Z" w16du:dateUtc="2025-05-05T16:19:00Z">
          <w:r w:rsidDel="00FF74D5">
            <w:delText>oldalt</w:delText>
          </w:r>
        </w:del>
      </w:ins>
      <w:ins w:id="1139" w:author="Péter Selyem" w:date="2025-05-05T18:19:00Z" w16du:dateUtc="2025-05-05T16:19:00Z">
        <w:r w:rsidR="00FF74D5">
          <w:t>oldalt,</w:t>
        </w:r>
      </w:ins>
      <w:ins w:id="1140" w:author="Selyem Péter Ferenc" w:date="2025-04-28T14:23:00Z">
        <w:r>
          <w:t xml:space="preserve"> ahol ki tudják listázni az összes létező jegy típust és lehetőségük van ezeknek a </w:t>
        </w:r>
        <w:del w:id="1141" w:author="Péter Selyem" w:date="2025-05-05T18:19:00Z" w16du:dateUtc="2025-05-05T16:19:00Z">
          <w:r w:rsidDel="00FF74D5">
            <w:delText>szerkeztésükre</w:delText>
          </w:r>
        </w:del>
      </w:ins>
      <w:ins w:id="1142" w:author="Péter Selyem" w:date="2025-05-05T18:19:00Z" w16du:dateUtc="2025-05-05T16:19:00Z">
        <w:r w:rsidR="00FF74D5">
          <w:t>szerkesztésükre</w:t>
        </w:r>
      </w:ins>
      <w:ins w:id="1143" w:author="Selyem Péter Ferenc" w:date="2025-04-28T14:23:00Z">
        <w:r>
          <w:t xml:space="preserve"> vagy egy új jegytípus felvitelére.</w:t>
        </w:r>
      </w:ins>
    </w:p>
    <w:p w14:paraId="06D43C8A" w14:textId="159FB781" w:rsidR="007F0732" w:rsidRDefault="007F0732">
      <w:pPr>
        <w:pStyle w:val="Cmsor3"/>
        <w:rPr>
          <w:ins w:id="1144" w:author="Selyem Péter Ferenc" w:date="2025-04-28T14:25:00Z"/>
        </w:rPr>
        <w:pPrChange w:id="1145" w:author="Selyem Péter Ferenc" w:date="2025-04-28T14:25:00Z">
          <w:pPr>
            <w:pStyle w:val="Listaszerbekezds"/>
            <w:numPr>
              <w:numId w:val="7"/>
            </w:numPr>
            <w:ind w:left="709"/>
          </w:pPr>
        </w:pPrChange>
      </w:pPr>
      <w:bookmarkStart w:id="1146" w:name="_Toc197366489"/>
      <w:ins w:id="1147" w:author="Selyem Péter Ferenc" w:date="2025-04-28T14:24:00Z">
        <w:r>
          <w:t>Felhasználók kezelése</w:t>
        </w:r>
      </w:ins>
      <w:bookmarkEnd w:id="1146"/>
    </w:p>
    <w:p w14:paraId="2B4F8A9C" w14:textId="4043CEC0" w:rsidR="007F0732" w:rsidRDefault="007F0732">
      <w:pPr>
        <w:pStyle w:val="Firstparagraph"/>
        <w:ind w:left="709"/>
        <w:rPr>
          <w:ins w:id="1148" w:author="Selyem Péter Ferenc" w:date="2025-04-28T14:26:00Z"/>
        </w:rPr>
        <w:pPrChange w:id="1149" w:author="Selyem Péter Ferenc" w:date="2025-04-28T14:25:00Z">
          <w:pPr>
            <w:pStyle w:val="Listaszerbekezds"/>
            <w:numPr>
              <w:numId w:val="7"/>
            </w:numPr>
            <w:ind w:left="709"/>
          </w:pPr>
        </w:pPrChange>
      </w:pPr>
      <w:ins w:id="1150" w:author="Selyem Péter Ferenc" w:date="2025-04-28T14:25:00Z">
        <w:r>
          <w:t xml:space="preserve">Az Admin joggal rendelkezők az admin oldalon ki tudják listázni az összes regisztrált felhasználót és tudják módosítani a jogosultságukat vagy </w:t>
        </w:r>
        <w:del w:id="1151" w:author="Péter Selyem" w:date="2025-05-05T18:19:00Z" w16du:dateUtc="2025-05-05T16:19:00Z">
          <w:r w:rsidDel="00FF74D5">
            <w:delText>esetlges</w:delText>
          </w:r>
        </w:del>
      </w:ins>
      <w:ins w:id="1152" w:author="Selyem Péter Ferenc" w:date="2025-04-28T14:26:00Z">
        <w:del w:id="1153" w:author="Péter Selyem" w:date="2025-05-05T18:19:00Z" w16du:dateUtc="2025-05-05T16:19:00Z">
          <w:r w:rsidDel="00FF74D5">
            <w:delText>en</w:delText>
          </w:r>
        </w:del>
      </w:ins>
      <w:ins w:id="1154" w:author="Péter Selyem" w:date="2025-05-05T18:19:00Z" w16du:dateUtc="2025-05-05T16:19:00Z">
        <w:r w:rsidR="00FF74D5">
          <w:t>esetlegesen</w:t>
        </w:r>
      </w:ins>
      <w:ins w:id="1155" w:author="Selyem Péter Ferenc" w:date="2025-04-28T14:25:00Z">
        <w:r>
          <w:t xml:space="preserve"> törölni a profiljuk.</w:t>
        </w:r>
      </w:ins>
    </w:p>
    <w:p w14:paraId="17E613B2" w14:textId="2D40406A" w:rsidR="007F0732" w:rsidRDefault="007F0732">
      <w:pPr>
        <w:pStyle w:val="Cmsor3"/>
        <w:rPr>
          <w:ins w:id="1156" w:author="Selyem Péter Ferenc" w:date="2025-04-28T14:26:00Z"/>
        </w:rPr>
        <w:pPrChange w:id="1157" w:author="Selyem Péter Ferenc" w:date="2025-04-28T14:26:00Z">
          <w:pPr>
            <w:pStyle w:val="Listaszerbekezds"/>
            <w:numPr>
              <w:numId w:val="7"/>
            </w:numPr>
            <w:ind w:left="709"/>
          </w:pPr>
        </w:pPrChange>
      </w:pPr>
      <w:bookmarkStart w:id="1158" w:name="_Toc197366490"/>
      <w:ins w:id="1159" w:author="Selyem Péter Ferenc" w:date="2025-04-28T14:26:00Z">
        <w:r>
          <w:t>Külön edzések</w:t>
        </w:r>
        <w:bookmarkEnd w:id="1158"/>
      </w:ins>
    </w:p>
    <w:p w14:paraId="14F3EDF7" w14:textId="02CFA9A0" w:rsidR="007F0732" w:rsidRPr="00856671" w:rsidRDefault="007F0732">
      <w:pPr>
        <w:pStyle w:val="Firstparagraph"/>
        <w:ind w:left="709"/>
        <w:rPr>
          <w:ins w:id="1160" w:author="Win10" w:date="2025-04-26T00:05:00Z"/>
        </w:rPr>
        <w:pPrChange w:id="1161" w:author="Selyem Péter Ferenc" w:date="2025-04-28T14:26:00Z">
          <w:pPr>
            <w:pStyle w:val="Listaszerbekezds"/>
            <w:numPr>
              <w:numId w:val="7"/>
            </w:numPr>
            <w:ind w:left="709"/>
          </w:pPr>
        </w:pPrChange>
      </w:pPr>
      <w:ins w:id="1162" w:author="Selyem Péter Ferenc" w:date="2025-04-28T14:26:00Z">
        <w:r>
          <w:t>Edzőknek és Adminoknak lehetőségük van külön edzéseket kiírni amire a felhasználók tudnak jelentkezni.</w:t>
        </w:r>
      </w:ins>
    </w:p>
    <w:p w14:paraId="155D8CC2" w14:textId="5E85C416" w:rsidR="0003282C" w:rsidRPr="0003282C" w:rsidDel="00E20919" w:rsidRDefault="0003282C">
      <w:pPr>
        <w:ind w:firstLine="0"/>
        <w:rPr>
          <w:del w:id="1163" w:author="Selyem Péter Ferenc" w:date="2025-04-28T14:14:00Z"/>
          <w:rPrChange w:id="1164" w:author="Win10" w:date="2025-04-26T00:05:00Z">
            <w:rPr>
              <w:del w:id="1165" w:author="Selyem Péter Ferenc" w:date="2025-04-28T14:14:00Z"/>
              <w:rFonts w:cs="Times New Roman"/>
              <w:noProof/>
              <w:sz w:val="20"/>
            </w:rPr>
          </w:rPrChange>
        </w:rPr>
        <w:pPrChange w:id="1166" w:author="Selyem Péter Ferenc" w:date="2025-04-28T14:11:00Z">
          <w:pPr>
            <w:pStyle w:val="Kpalrs"/>
            <w:ind w:firstLine="360"/>
          </w:pPr>
        </w:pPrChange>
      </w:pPr>
      <w:bookmarkStart w:id="1167" w:name="_Toc196518753"/>
      <w:bookmarkStart w:id="1168" w:name="_Toc197366103"/>
      <w:bookmarkStart w:id="1169" w:name="_Toc197366204"/>
      <w:bookmarkStart w:id="1170" w:name="_Toc197366295"/>
      <w:bookmarkStart w:id="1171" w:name="_Toc197366491"/>
      <w:bookmarkEnd w:id="1167"/>
      <w:bookmarkEnd w:id="1168"/>
      <w:bookmarkEnd w:id="1169"/>
      <w:bookmarkEnd w:id="1170"/>
      <w:bookmarkEnd w:id="1171"/>
    </w:p>
    <w:p w14:paraId="3E4525F9" w14:textId="04B6DED0" w:rsidR="0055251A" w:rsidRDefault="0055251A" w:rsidP="0055251A">
      <w:pPr>
        <w:pStyle w:val="Cmsor1"/>
      </w:pPr>
      <w:bookmarkStart w:id="1172" w:name="_Toc197366492"/>
      <w:commentRangeStart w:id="1173"/>
      <w:r>
        <w:t>Adatbázis</w:t>
      </w:r>
      <w:commentRangeEnd w:id="1173"/>
      <w:r w:rsidR="0032426B">
        <w:rPr>
          <w:rStyle w:val="Jegyzethivatkozs"/>
          <w:rFonts w:eastAsiaTheme="minorHAnsi" w:cstheme="minorBidi"/>
          <w:b w:val="0"/>
          <w:color w:val="auto"/>
        </w:rPr>
        <w:commentReference w:id="1173"/>
      </w:r>
      <w:bookmarkEnd w:id="1172"/>
    </w:p>
    <w:p w14:paraId="153F69BF" w14:textId="35BEC8AE" w:rsidR="00F14441" w:rsidRPr="00F14441" w:rsidRDefault="0035006E" w:rsidP="00F14441">
      <w:pPr>
        <w:pStyle w:val="Firstparagraph"/>
      </w:pPr>
      <w:r>
        <w:t xml:space="preserve">Az adatokat </w:t>
      </w:r>
      <w:ins w:id="1174" w:author="Win10" w:date="2025-04-25T22:27:00Z">
        <w:r w:rsidR="00201DAE">
          <w:t xml:space="preserve">egy </w:t>
        </w:r>
      </w:ins>
      <w:r>
        <w:t>adatbázisban tárol</w:t>
      </w:r>
      <w:r w:rsidR="00F14441">
        <w:t>om, ami kezdetileg 5 táblából állt</w:t>
      </w:r>
      <w:ins w:id="1175" w:author="Win10" w:date="2025-04-25T22:31:00Z">
        <w:r w:rsidR="0087134F">
          <w:t xml:space="preserve"> (</w:t>
        </w:r>
        <w:r w:rsidR="0087134F">
          <w:fldChar w:fldCharType="begin"/>
        </w:r>
        <w:r w:rsidR="0087134F">
          <w:instrText xml:space="preserve"> REF _Ref196512726 \h </w:instrText>
        </w:r>
      </w:ins>
      <w:r w:rsidR="0087134F">
        <w:fldChar w:fldCharType="separate"/>
      </w:r>
      <w:ins w:id="1176" w:author="Win10" w:date="2025-04-25T22:31:00Z">
        <w:r w:rsidR="0087134F" w:rsidRPr="00F14441">
          <w:rPr>
            <w:noProof/>
          </w:rPr>
          <w:t>5. ábra</w:t>
        </w:r>
        <w:r w:rsidR="0087134F">
          <w:fldChar w:fldCharType="end"/>
        </w:r>
        <w:r w:rsidR="0087134F">
          <w:t>)</w:t>
        </w:r>
      </w:ins>
      <w:r w:rsidR="00F14441">
        <w:t>, de a mostani változat már 9 táblát foglal magába</w:t>
      </w:r>
      <w:ins w:id="1177" w:author="Win10" w:date="2025-04-25T22:32:00Z">
        <w:r w:rsidR="0087134F">
          <w:t xml:space="preserve"> (</w:t>
        </w:r>
      </w:ins>
      <w:ins w:id="1178" w:author="Win10" w:date="2025-04-25T22:41:00Z">
        <w:r w:rsidR="0054303A" w:rsidRPr="0054303A">
          <w:fldChar w:fldCharType="begin"/>
        </w:r>
        <w:r w:rsidR="0054303A" w:rsidRPr="0054303A">
          <w:instrText xml:space="preserve"> REF _Ref196513328 \h </w:instrText>
        </w:r>
      </w:ins>
      <w:r w:rsidR="0054303A" w:rsidRPr="0054303A">
        <w:rPr>
          <w:rPrChange w:id="1179" w:author="Win10" w:date="2025-04-25T22:45:00Z">
            <w:rPr>
              <w:i/>
            </w:rPr>
          </w:rPrChange>
        </w:rPr>
        <w:instrText xml:space="preserve"> \* MERGEFORMAT </w:instrText>
      </w:r>
      <w:r w:rsidR="0054303A" w:rsidRPr="0054303A">
        <w:fldChar w:fldCharType="separate"/>
      </w:r>
      <w:ins w:id="1180" w:author="Win10" w:date="2025-04-25T22:41:00Z">
        <w:r w:rsidR="0054303A" w:rsidRPr="0054303A">
          <w:rPr>
            <w:noProof/>
          </w:rPr>
          <w:t>6. ábra</w:t>
        </w:r>
        <w:r w:rsidR="0054303A" w:rsidRPr="0054303A">
          <w:fldChar w:fldCharType="end"/>
        </w:r>
      </w:ins>
      <w:ins w:id="1181" w:author="Win10" w:date="2025-04-25T22:32:00Z">
        <w:r w:rsidR="0087134F">
          <w:t>)</w:t>
        </w:r>
      </w:ins>
      <w:r w:rsidR="00F14441">
        <w:t>.</w:t>
      </w:r>
    </w:p>
    <w:p w14:paraId="203828B7" w14:textId="77777777" w:rsidR="00973454" w:rsidRDefault="00091320">
      <w:pPr>
        <w:pStyle w:val="Kpalrs"/>
        <w:keepNext/>
        <w:spacing w:before="120" w:after="120"/>
        <w:ind w:firstLine="0"/>
        <w:rPr>
          <w:ins w:id="1182" w:author="Selyem Péter Ferenc" w:date="2025-04-30T09:21:00Z"/>
        </w:rPr>
        <w:pPrChange w:id="1183" w:author="Selyem Péter Ferenc" w:date="2025-04-30T09:21:00Z">
          <w:pPr>
            <w:pStyle w:val="Kpalrs"/>
            <w:spacing w:before="120" w:after="120"/>
            <w:ind w:firstLine="0"/>
          </w:pPr>
        </w:pPrChange>
      </w:pPr>
      <w:bookmarkStart w:id="1184" w:name="_Ref196512726"/>
      <w:ins w:id="1185" w:author="Win10" w:date="2025-04-25T22:46:00Z">
        <w:r>
          <w:pict w14:anchorId="49A8D4E0">
            <v:shape id="_x0000_i1026" type="#_x0000_t75" style="width:424.5pt;height:219.75pt;mso-position-horizontal-relative:text;mso-position-vertical-relative:text;mso-width-relative:page;mso-height-relative:page">
              <v:imagedata r:id="rId23" o:title="adatbTerv"/>
            </v:shape>
          </w:pict>
        </w:r>
      </w:ins>
    </w:p>
    <w:p w14:paraId="22E0598A" w14:textId="1B3C1182" w:rsidR="0054303A" w:rsidRDefault="00973454">
      <w:pPr>
        <w:pStyle w:val="Kpalrs"/>
        <w:rPr>
          <w:ins w:id="1186" w:author="Win10" w:date="2025-04-25T22:47:00Z"/>
        </w:rPr>
        <w:pPrChange w:id="1187" w:author="Selyem Péter Ferenc" w:date="2025-04-30T09:21:00Z">
          <w:pPr>
            <w:jc w:val="center"/>
          </w:pPr>
        </w:pPrChange>
      </w:pPr>
      <w:ins w:id="1188" w:author="Selyem Péter Ferenc" w:date="2025-04-30T09:21:00Z">
        <w:r>
          <w:fldChar w:fldCharType="begin"/>
        </w:r>
        <w:r>
          <w:instrText xml:space="preserve"> SEQ ábra \* ARABIC </w:instrText>
        </w:r>
      </w:ins>
      <w:r>
        <w:fldChar w:fldCharType="separate"/>
      </w:r>
      <w:bookmarkStart w:id="1189" w:name="_Toc197409584"/>
      <w:ins w:id="1190" w:author="Selyem Péter Ferenc" w:date="2025-04-30T09:21:00Z">
        <w:r>
          <w:rPr>
            <w:noProof/>
          </w:rPr>
          <w:t>5</w:t>
        </w:r>
        <w:r>
          <w:fldChar w:fldCharType="end"/>
        </w:r>
        <w:r>
          <w:t>. ábra</w:t>
        </w:r>
        <w:r w:rsidRPr="00F14441">
          <w:rPr>
            <w:noProof/>
          </w:rPr>
          <w:t>: Az adatbázis</w:t>
        </w:r>
        <w:r>
          <w:rPr>
            <w:noProof/>
          </w:rPr>
          <w:t xml:space="preserve"> kezdetleges modellje</w:t>
        </w:r>
      </w:ins>
      <w:bookmarkEnd w:id="1189"/>
    </w:p>
    <w:p w14:paraId="0311F69D" w14:textId="29881F24" w:rsidR="0087134F" w:rsidDel="00973454" w:rsidRDefault="00000000">
      <w:pPr>
        <w:pStyle w:val="Kpalrs"/>
        <w:ind w:firstLine="0"/>
        <w:rPr>
          <w:ins w:id="1191" w:author="Win10" w:date="2025-04-25T22:30:00Z"/>
          <w:del w:id="1192" w:author="Selyem Péter Ferenc" w:date="2025-04-30T09:21:00Z"/>
          <w:noProof/>
        </w:rPr>
        <w:pPrChange w:id="1193" w:author="Win10" w:date="2025-04-25T22:47:00Z">
          <w:pPr>
            <w:jc w:val="center"/>
          </w:pPr>
        </w:pPrChange>
      </w:pPr>
      <w:del w:id="1194" w:author="Selyem Péter Ferenc" w:date="2025-04-30T09:21:00Z">
        <w:r>
          <w:rPr>
            <w:noProof/>
          </w:rPr>
          <w:lastRenderedPageBreak/>
          <w:pict w14:anchorId="0E21B51E">
            <v:shape id="_x0000_s2051" type="#_x0000_t75" style="position:absolute;left:0;text-align:left;margin-left:-.4pt;margin-top:0;width:424.5pt;height:221.25pt;z-index:251664384;mso-position-horizontal-relative:text;mso-position-vertical-relative:text;mso-width-relative:page;mso-height-relative:page">
              <v:imagedata r:id="rId23" o:title="adatbTerv"/>
              <w10:wrap type="topAndBottom"/>
            </v:shape>
          </w:pict>
        </w:r>
        <w:r w:rsidR="00F14441" w:rsidRPr="00F14441" w:rsidDel="00973454">
          <w:rPr>
            <w:i w:val="0"/>
            <w:iCs w:val="0"/>
            <w:noProof/>
          </w:rPr>
          <w:fldChar w:fldCharType="begin"/>
        </w:r>
        <w:r w:rsidR="00F14441" w:rsidRPr="00F14441" w:rsidDel="00973454">
          <w:rPr>
            <w:noProof/>
          </w:rPr>
          <w:delInstrText xml:space="preserve"> SEQ ábra \* ARABIC </w:delInstrText>
        </w:r>
        <w:r w:rsidR="00F14441" w:rsidRPr="00F14441" w:rsidDel="00973454">
          <w:rPr>
            <w:i w:val="0"/>
            <w:iCs w:val="0"/>
            <w:noProof/>
          </w:rPr>
          <w:fldChar w:fldCharType="separate"/>
        </w:r>
        <w:r w:rsidR="00F14441" w:rsidRPr="00F14441" w:rsidDel="00973454">
          <w:rPr>
            <w:noProof/>
          </w:rPr>
          <w:delText>5</w:delText>
        </w:r>
        <w:r w:rsidR="00F14441" w:rsidRPr="00F14441" w:rsidDel="00973454">
          <w:rPr>
            <w:i w:val="0"/>
            <w:iCs w:val="0"/>
            <w:noProof/>
          </w:rPr>
          <w:fldChar w:fldCharType="end"/>
        </w:r>
        <w:r w:rsidR="00F14441" w:rsidRPr="00F14441" w:rsidDel="00973454">
          <w:rPr>
            <w:noProof/>
          </w:rPr>
          <w:delText>. ábra</w:delText>
        </w:r>
        <w:bookmarkEnd w:id="1184"/>
        <w:r w:rsidR="00F14441" w:rsidRPr="00F14441" w:rsidDel="00973454">
          <w:rPr>
            <w:noProof/>
          </w:rPr>
          <w:delText>: Az adatbázis</w:delText>
        </w:r>
        <w:r w:rsidR="005F25C5" w:rsidDel="00973454">
          <w:rPr>
            <w:noProof/>
          </w:rPr>
          <w:delText xml:space="preserve"> kezdetleges</w:delText>
        </w:r>
      </w:del>
      <w:ins w:id="1195" w:author="Win10" w:date="2025-04-25T22:45:00Z">
        <w:del w:id="1196" w:author="Selyem Péter Ferenc" w:date="2025-04-30T09:21:00Z">
          <w:r w:rsidR="0054303A" w:rsidDel="00973454">
            <w:rPr>
              <w:noProof/>
            </w:rPr>
            <w:delText xml:space="preserve"> modellje</w:delText>
          </w:r>
        </w:del>
      </w:ins>
    </w:p>
    <w:p w14:paraId="58ED9A6A" w14:textId="77777777" w:rsidR="00973454" w:rsidRDefault="00F14441">
      <w:pPr>
        <w:pStyle w:val="Kpalrs"/>
        <w:keepNext/>
        <w:spacing w:before="120" w:after="120"/>
        <w:rPr>
          <w:ins w:id="1197" w:author="Selyem Péter Ferenc" w:date="2025-04-30T09:21:00Z"/>
        </w:rPr>
        <w:pPrChange w:id="1198" w:author="Selyem Péter Ferenc" w:date="2025-04-30T09:21:00Z">
          <w:pPr>
            <w:pStyle w:val="Kpalrs"/>
            <w:spacing w:before="120" w:after="120"/>
          </w:pPr>
        </w:pPrChange>
      </w:pPr>
      <w:del w:id="1199" w:author="Selyem Péter Ferenc" w:date="2025-04-30T09:21:00Z">
        <w:r w:rsidRPr="00F14441" w:rsidDel="00973454">
          <w:rPr>
            <w:noProof/>
          </w:rPr>
          <w:delText xml:space="preserve"> </w:delText>
        </w:r>
      </w:del>
      <w:ins w:id="1200" w:author="Win10" w:date="2025-04-25T22:30:00Z">
        <w:r w:rsidR="0087134F">
          <w:rPr>
            <w:noProof/>
            <w:lang w:eastAsia="hu-HU"/>
          </w:rPr>
          <w:drawing>
            <wp:inline distT="0" distB="0" distL="0" distR="0" wp14:anchorId="06CEF73E" wp14:editId="6B3D38B1">
              <wp:extent cx="5400040" cy="3323590"/>
              <wp:effectExtent l="0" t="0" r="0" b="0"/>
              <wp:docPr id="11" name="Kép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00040" cy="3323590"/>
                      </a:xfrm>
                      <a:prstGeom prst="rect">
                        <a:avLst/>
                      </a:prstGeom>
                      <a:noFill/>
                    </pic:spPr>
                  </pic:pic>
                </a:graphicData>
              </a:graphic>
            </wp:inline>
          </w:drawing>
        </w:r>
      </w:ins>
    </w:p>
    <w:p w14:paraId="4D2147E3" w14:textId="5435E1E3" w:rsidR="005F25C5" w:rsidRDefault="00973454">
      <w:pPr>
        <w:pStyle w:val="Kpalrs"/>
        <w:rPr>
          <w:noProof/>
        </w:rPr>
        <w:pPrChange w:id="1201" w:author="Selyem Péter Ferenc" w:date="2025-04-30T09:21:00Z">
          <w:pPr>
            <w:jc w:val="center"/>
          </w:pPr>
        </w:pPrChange>
      </w:pPr>
      <w:ins w:id="1202" w:author="Selyem Péter Ferenc" w:date="2025-04-30T09:21:00Z">
        <w:r>
          <w:rPr>
            <w:noProof/>
          </w:rPr>
          <w:fldChar w:fldCharType="begin"/>
        </w:r>
        <w:r>
          <w:rPr>
            <w:noProof/>
          </w:rPr>
          <w:instrText xml:space="preserve"> SEQ ábra \* ARABIC </w:instrText>
        </w:r>
      </w:ins>
      <w:r>
        <w:rPr>
          <w:noProof/>
        </w:rPr>
        <w:fldChar w:fldCharType="separate"/>
      </w:r>
      <w:bookmarkStart w:id="1203" w:name="_Toc197409585"/>
      <w:ins w:id="1204" w:author="Selyem Péter Ferenc" w:date="2025-04-30T09:21:00Z">
        <w:r>
          <w:rPr>
            <w:noProof/>
          </w:rPr>
          <w:t>6</w:t>
        </w:r>
        <w:r>
          <w:rPr>
            <w:noProof/>
          </w:rPr>
          <w:fldChar w:fldCharType="end"/>
        </w:r>
        <w:r>
          <w:t>. ábra</w:t>
        </w:r>
        <w:r w:rsidRPr="00184E84">
          <w:rPr>
            <w:noProof/>
          </w:rPr>
          <w:t xml:space="preserve">: Az adatbázis jelenlegi </w:t>
        </w:r>
        <w:r>
          <w:rPr>
            <w:noProof/>
          </w:rPr>
          <w:t>modellje</w:t>
        </w:r>
      </w:ins>
      <w:bookmarkEnd w:id="1203"/>
    </w:p>
    <w:p w14:paraId="2034BF53" w14:textId="0560040E" w:rsidR="005F25C5" w:rsidRPr="005A225A" w:rsidDel="00201DAE" w:rsidRDefault="00000000">
      <w:pPr>
        <w:pStyle w:val="Kpalrs"/>
        <w:rPr>
          <w:del w:id="1205" w:author="Win10" w:date="2025-04-25T22:27:00Z"/>
          <w:rFonts w:cstheme="minorBidi"/>
          <w:rPrChange w:id="1206" w:author="Péter Selyem" w:date="2025-05-05T19:34:00Z" w16du:dateUtc="2025-05-05T17:34:00Z">
            <w:rPr>
              <w:del w:id="1207" w:author="Win10" w:date="2025-04-25T22:27:00Z"/>
              <w:rFonts w:cs="Times New Roman"/>
              <w:noProof/>
              <w:sz w:val="20"/>
            </w:rPr>
          </w:rPrChange>
        </w:rPr>
        <w:pPrChange w:id="1208" w:author="Win10" w:date="2025-04-25T23:10:00Z">
          <w:pPr>
            <w:jc w:val="center"/>
          </w:pPr>
        </w:pPrChange>
      </w:pPr>
      <w:del w:id="1209" w:author="Win10" w:date="2025-04-25T22:30:00Z">
        <w:r>
          <w:rPr>
            <w:i w:val="0"/>
            <w:iCs w:val="0"/>
          </w:rPr>
          <w:pict w14:anchorId="0238B939">
            <v:shape id="_x0000_s2052" type="#_x0000_t75" style="position:absolute;left:0;text-align:left;margin-left:.55pt;margin-top:11.4pt;width:424.5pt;height:261pt;z-index:251666432;mso-position-horizontal-relative:text;mso-position-vertical-relative:text;mso-width-relative:page;mso-height-relative:page">
              <v:imagedata r:id="rId25" o:title="adatB"/>
              <w10:wrap type="topAndBottom"/>
            </v:shape>
          </w:pict>
        </w:r>
      </w:del>
    </w:p>
    <w:p w14:paraId="7756B200" w14:textId="05AE4F07" w:rsidR="00F14441" w:rsidRPr="0054303A" w:rsidDel="0054303A" w:rsidRDefault="005F25C5">
      <w:pPr>
        <w:pStyle w:val="Kpalrs"/>
        <w:rPr>
          <w:del w:id="1210" w:author="Win10" w:date="2025-04-25T22:41:00Z"/>
        </w:rPr>
        <w:pPrChange w:id="1211" w:author="Win10" w:date="2025-04-25T23:10:00Z">
          <w:pPr>
            <w:jc w:val="center"/>
          </w:pPr>
        </w:pPrChange>
      </w:pPr>
      <w:del w:id="1212" w:author="Win10" w:date="2025-04-25T22:41:00Z">
        <w:r w:rsidRPr="005A225A" w:rsidDel="0054303A">
          <w:rPr>
            <w:rFonts w:cstheme="minorBidi"/>
            <w:rPrChange w:id="1213" w:author="Péter Selyem" w:date="2025-05-05T19:34:00Z" w16du:dateUtc="2025-05-05T17:34:00Z">
              <w:rPr>
                <w:rFonts w:cs="Times New Roman"/>
                <w:noProof/>
                <w:sz w:val="20"/>
              </w:rPr>
            </w:rPrChange>
          </w:rPr>
          <w:delText>6.ábra:</w:delText>
        </w:r>
      </w:del>
      <w:del w:id="1214" w:author="Win10" w:date="2025-04-25T22:31:00Z">
        <w:r w:rsidRPr="005A225A" w:rsidDel="0087134F">
          <w:rPr>
            <w:rFonts w:cstheme="minorBidi"/>
            <w:rPrChange w:id="1215" w:author="Péter Selyem" w:date="2025-05-05T19:34:00Z" w16du:dateUtc="2025-05-05T17:34:00Z">
              <w:rPr>
                <w:rFonts w:cs="Times New Roman"/>
                <w:noProof/>
                <w:sz w:val="20"/>
              </w:rPr>
            </w:rPrChange>
          </w:rPr>
          <w:delText xml:space="preserve">  </w:delText>
        </w:r>
      </w:del>
      <w:del w:id="1216" w:author="Win10" w:date="2025-04-25T22:41:00Z">
        <w:r w:rsidRPr="005A225A" w:rsidDel="0054303A">
          <w:rPr>
            <w:rFonts w:cstheme="minorBidi"/>
            <w:rPrChange w:id="1217" w:author="Péter Selyem" w:date="2025-05-05T19:34:00Z" w16du:dateUtc="2025-05-05T17:34:00Z">
              <w:rPr>
                <w:rFonts w:cs="Times New Roman"/>
                <w:noProof/>
                <w:sz w:val="20"/>
              </w:rPr>
            </w:rPrChange>
          </w:rPr>
          <w:delText>Az adatbázis jelenlegi felépítése</w:delText>
        </w:r>
      </w:del>
    </w:p>
    <w:bookmarkStart w:id="1218" w:name="_Ref196513328"/>
    <w:p w14:paraId="07CE1EAA" w14:textId="60B0BE3D" w:rsidR="0054303A" w:rsidRPr="0054303A" w:rsidDel="00973454" w:rsidRDefault="0054303A">
      <w:pPr>
        <w:pStyle w:val="Kpalrs"/>
        <w:ind w:firstLine="0"/>
        <w:rPr>
          <w:del w:id="1219" w:author="Selyem Péter Ferenc" w:date="2025-04-30T09:21:00Z"/>
        </w:rPr>
        <w:pPrChange w:id="1220" w:author="Win10" w:date="2025-04-25T23:10:00Z">
          <w:pPr>
            <w:ind w:firstLine="0"/>
          </w:pPr>
        </w:pPrChange>
      </w:pPr>
      <w:del w:id="1221" w:author="Selyem Péter Ferenc" w:date="2025-04-30T09:21:00Z">
        <w:r w:rsidRPr="005A225A" w:rsidDel="00973454">
          <w:rPr>
            <w:rFonts w:cstheme="minorBidi"/>
            <w:szCs w:val="22"/>
            <w:rPrChange w:id="1222" w:author="Péter Selyem" w:date="2025-05-05T19:34:00Z" w16du:dateUtc="2025-05-05T17:34:00Z">
              <w:rPr>
                <w:rFonts w:cstheme="minorHAnsi"/>
                <w:noProof/>
                <w:szCs w:val="24"/>
              </w:rPr>
            </w:rPrChange>
          </w:rPr>
          <w:fldChar w:fldCharType="begin"/>
        </w:r>
        <w:r w:rsidRPr="00184E84" w:rsidDel="00973454">
          <w:delInstrText xml:space="preserve"> SEQ ábra \* ARABIC </w:delInstrText>
        </w:r>
        <w:r w:rsidRPr="005A225A" w:rsidDel="00973454">
          <w:rPr>
            <w:rFonts w:cstheme="minorBidi"/>
            <w:szCs w:val="22"/>
            <w:rPrChange w:id="1223" w:author="Péter Selyem" w:date="2025-05-05T19:34:00Z" w16du:dateUtc="2025-05-05T17:34:00Z">
              <w:rPr>
                <w:rFonts w:cstheme="minorHAnsi"/>
                <w:noProof/>
                <w:szCs w:val="24"/>
              </w:rPr>
            </w:rPrChange>
          </w:rPr>
          <w:fldChar w:fldCharType="separate"/>
        </w:r>
      </w:del>
      <w:ins w:id="1224" w:author="Win10" w:date="2025-04-25T22:40:00Z">
        <w:del w:id="1225" w:author="Selyem Péter Ferenc" w:date="2025-04-30T09:21:00Z">
          <w:r w:rsidRPr="00184E84" w:rsidDel="00973454">
            <w:delText>6</w:delText>
          </w:r>
        </w:del>
      </w:ins>
      <w:del w:id="1226" w:author="Selyem Péter Ferenc" w:date="2025-04-30T09:21:00Z">
        <w:r w:rsidRPr="00184E84" w:rsidDel="00973454">
          <w:delText>5</w:delText>
        </w:r>
        <w:r w:rsidRPr="005A225A" w:rsidDel="00973454">
          <w:rPr>
            <w:rFonts w:cstheme="minorBidi"/>
            <w:szCs w:val="22"/>
            <w:rPrChange w:id="1227" w:author="Péter Selyem" w:date="2025-05-05T19:34:00Z" w16du:dateUtc="2025-05-05T17:34:00Z">
              <w:rPr>
                <w:rFonts w:cstheme="minorHAnsi"/>
                <w:noProof/>
                <w:szCs w:val="24"/>
              </w:rPr>
            </w:rPrChange>
          </w:rPr>
          <w:fldChar w:fldCharType="end"/>
        </w:r>
        <w:r w:rsidRPr="00184E84" w:rsidDel="00973454">
          <w:delText>. ábra</w:delText>
        </w:r>
        <w:bookmarkEnd w:id="1218"/>
        <w:r w:rsidRPr="00184E84" w:rsidDel="00973454">
          <w:delText xml:space="preserve">: </w:delText>
        </w:r>
      </w:del>
      <w:ins w:id="1228" w:author="Win10" w:date="2025-04-25T22:41:00Z">
        <w:del w:id="1229" w:author="Selyem Péter Ferenc" w:date="2025-04-30T09:21:00Z">
          <w:r w:rsidRPr="00184E84" w:rsidDel="00973454">
            <w:delText xml:space="preserve">Az adatbázis jelenlegi </w:delText>
          </w:r>
        </w:del>
      </w:ins>
      <w:ins w:id="1230" w:author="Win10" w:date="2025-04-25T22:45:00Z">
        <w:del w:id="1231" w:author="Selyem Péter Ferenc" w:date="2025-04-30T09:21:00Z">
          <w:r w:rsidDel="00973454">
            <w:delText>modellje</w:delText>
          </w:r>
        </w:del>
      </w:ins>
      <w:del w:id="1232" w:author="Selyem Péter Ferenc" w:date="2025-04-30T09:21:00Z">
        <w:r w:rsidRPr="00F14441" w:rsidDel="00973454">
          <w:delText>Az adatbázis</w:delText>
        </w:r>
        <w:r w:rsidDel="00973454">
          <w:delText xml:space="preserve"> kezdetleges</w:delText>
        </w:r>
      </w:del>
    </w:p>
    <w:p w14:paraId="0F2340C6" w14:textId="34078498" w:rsidR="00F14441" w:rsidRPr="005A225A" w:rsidDel="00856671" w:rsidRDefault="00856671">
      <w:pPr>
        <w:pStyle w:val="Cmsor2"/>
        <w:numPr>
          <w:ilvl w:val="0"/>
          <w:numId w:val="0"/>
        </w:numPr>
        <w:rPr>
          <w:del w:id="1233" w:author="Selyem Péter Ferenc" w:date="2025-04-28T15:19:00Z"/>
          <w:b w:val="0"/>
          <w:rPrChange w:id="1234" w:author="Péter Selyem" w:date="2025-05-05T19:34:00Z" w16du:dateUtc="2025-05-05T17:34:00Z">
            <w:rPr>
              <w:del w:id="1235" w:author="Selyem Péter Ferenc" w:date="2025-04-28T15:19:00Z"/>
              <w:b/>
            </w:rPr>
          </w:rPrChange>
        </w:rPr>
        <w:pPrChange w:id="1236" w:author="Selyem Péter Ferenc" w:date="2025-04-28T15:20:00Z">
          <w:pPr/>
        </w:pPrChange>
      </w:pPr>
      <w:ins w:id="1237" w:author="Selyem Péter Ferenc" w:date="2025-04-28T15:19:00Z">
        <w:r w:rsidRPr="00000E21">
          <w:t xml:space="preserve">A </w:t>
        </w:r>
        <w:r w:rsidRPr="005A225A">
          <w:rPr>
            <w:bCs/>
            <w:rPrChange w:id="1238" w:author="Péter Selyem" w:date="2025-05-05T19:40:00Z" w16du:dateUtc="2025-05-05T17:40:00Z">
              <w:rPr/>
            </w:rPrChange>
          </w:rPr>
          <w:t>User</w:t>
        </w:r>
        <w:r>
          <w:t xml:space="preserve"> </w:t>
        </w:r>
        <w:r w:rsidRPr="005A225A">
          <w:rPr>
            <w:b w:val="0"/>
            <w:rPrChange w:id="1239" w:author="Péter Selyem" w:date="2025-05-05T19:34:00Z" w16du:dateUtc="2025-05-05T17:34:00Z">
              <w:rPr>
                <w:b/>
              </w:rPr>
            </w:rPrChange>
          </w:rPr>
          <w:t>táblában kerül el</w:t>
        </w:r>
      </w:ins>
      <w:ins w:id="1240" w:author="Péter Selyem" w:date="2025-05-05T20:23:00Z" w16du:dateUtc="2025-05-05T18:23:00Z">
        <w:r w:rsidR="007554FA">
          <w:t>t</w:t>
        </w:r>
      </w:ins>
      <w:ins w:id="1241" w:author="Selyem Péter Ferenc" w:date="2025-04-28T15:19:00Z">
        <w:del w:id="1242" w:author="Péter Selyem" w:date="2025-05-05T20:23:00Z" w16du:dateUtc="2025-05-05T18:23:00Z">
          <w:r w:rsidRPr="005A225A" w:rsidDel="007554FA">
            <w:rPr>
              <w:b w:val="0"/>
              <w:rPrChange w:id="1243" w:author="Péter Selyem" w:date="2025-05-05T19:34:00Z" w16du:dateUtc="2025-05-05T17:34:00Z">
                <w:rPr>
                  <w:b/>
                </w:rPr>
              </w:rPrChange>
            </w:rPr>
            <w:delText>r</w:delText>
          </w:r>
        </w:del>
        <w:r w:rsidRPr="005A225A">
          <w:rPr>
            <w:b w:val="0"/>
            <w:rPrChange w:id="1244" w:author="Péter Selyem" w:date="2025-05-05T19:34:00Z" w16du:dateUtc="2025-05-05T17:34:00Z">
              <w:rPr>
                <w:b/>
              </w:rPr>
            </w:rPrChange>
          </w:rPr>
          <w:t>árolásra a felhasználók:</w:t>
        </w:r>
      </w:ins>
    </w:p>
    <w:p w14:paraId="31C4EFE2" w14:textId="57CA659F" w:rsidR="00856671" w:rsidRPr="00210C2C" w:rsidRDefault="00856671">
      <w:pPr>
        <w:pStyle w:val="Firstparagraph"/>
        <w:rPr>
          <w:ins w:id="1245" w:author="Selyem Péter Ferenc" w:date="2025-04-28T15:20:00Z"/>
        </w:rPr>
        <w:pPrChange w:id="1246" w:author="Selyem Péter Ferenc" w:date="2025-04-28T15:20:00Z">
          <w:pPr/>
        </w:pPrChange>
      </w:pPr>
    </w:p>
    <w:p w14:paraId="64104184" w14:textId="77777777" w:rsidR="00663D8F" w:rsidRPr="00CE1BDB" w:rsidRDefault="00663D8F">
      <w:pPr>
        <w:pStyle w:val="Listaszerbekezds"/>
        <w:numPr>
          <w:ilvl w:val="0"/>
          <w:numId w:val="32"/>
        </w:numPr>
        <w:rPr>
          <w:ins w:id="1247" w:author="Selyem Péter Ferenc" w:date="2025-04-28T15:32:00Z"/>
        </w:rPr>
        <w:pPrChange w:id="1248" w:author="Selyem Péter Ferenc" w:date="2025-04-28T15:35:00Z">
          <w:pPr/>
        </w:pPrChange>
      </w:pPr>
      <w:ins w:id="1249" w:author="Selyem Péter Ferenc" w:date="2025-04-28T15:32:00Z">
        <w:r w:rsidRPr="00CE1BDB">
          <w:t>teljes neve,</w:t>
        </w:r>
      </w:ins>
    </w:p>
    <w:p w14:paraId="5EAE4E87" w14:textId="77777777" w:rsidR="00663D8F" w:rsidRPr="00663D8F" w:rsidRDefault="00663D8F">
      <w:pPr>
        <w:pStyle w:val="Listaszerbekezds"/>
        <w:numPr>
          <w:ilvl w:val="0"/>
          <w:numId w:val="32"/>
        </w:numPr>
        <w:rPr>
          <w:ins w:id="1250" w:author="Selyem Péter Ferenc" w:date="2025-04-28T15:32:00Z"/>
        </w:rPr>
        <w:pPrChange w:id="1251" w:author="Selyem Péter Ferenc" w:date="2025-04-28T15:35:00Z">
          <w:pPr/>
        </w:pPrChange>
      </w:pPr>
      <w:ins w:id="1252" w:author="Selyem Péter Ferenc" w:date="2025-04-28T15:32:00Z">
        <w:r w:rsidRPr="00663D8F">
          <w:t>felhasználó neve, amit a bejelentkezéshez használ</w:t>
        </w:r>
      </w:ins>
    </w:p>
    <w:p w14:paraId="0AA95982" w14:textId="60076842" w:rsidR="00663D8F" w:rsidRDefault="00663D8F">
      <w:pPr>
        <w:pStyle w:val="Listaszerbekezds"/>
        <w:numPr>
          <w:ilvl w:val="0"/>
          <w:numId w:val="32"/>
        </w:numPr>
        <w:rPr>
          <w:ins w:id="1253" w:author="Péter Selyem" w:date="2025-05-05T19:37:00Z" w16du:dateUtc="2025-05-05T17:37:00Z"/>
        </w:rPr>
      </w:pPr>
      <w:ins w:id="1254" w:author="Selyem Péter Ferenc" w:date="2025-04-28T15:32:00Z">
        <w:r w:rsidRPr="00663D8F">
          <w:t>jelszava titkosított formában</w:t>
        </w:r>
      </w:ins>
    </w:p>
    <w:p w14:paraId="5155BC85" w14:textId="77777777" w:rsidR="005A225A" w:rsidRPr="00663D8F" w:rsidRDefault="005A225A" w:rsidP="005A225A">
      <w:pPr>
        <w:rPr>
          <w:ins w:id="1255" w:author="Selyem Péter Ferenc" w:date="2025-04-28T15:21:00Z"/>
        </w:rPr>
      </w:pPr>
    </w:p>
    <w:p w14:paraId="1333D7AA" w14:textId="75024ECB" w:rsidR="00856671" w:rsidRPr="005A225A" w:rsidDel="00856671" w:rsidRDefault="00663D8F">
      <w:pPr>
        <w:pStyle w:val="Firstparagraph"/>
        <w:rPr>
          <w:del w:id="1256" w:author="Selyem Péter Ferenc" w:date="2025-04-28T15:20:00Z"/>
          <w:bCs/>
        </w:rPr>
        <w:pPrChange w:id="1257" w:author="Péter Selyem" w:date="2025-05-05T19:34:00Z" w16du:dateUtc="2025-05-05T17:34:00Z">
          <w:pPr>
            <w:pStyle w:val="Cmsor2"/>
          </w:pPr>
        </w:pPrChange>
      </w:pPr>
      <w:ins w:id="1258" w:author="Selyem Péter Ferenc" w:date="2025-04-28T15:36:00Z">
        <w:r w:rsidRPr="005A225A">
          <w:t xml:space="preserve">A </w:t>
        </w:r>
      </w:ins>
      <w:del w:id="1259" w:author="Selyem Péter Ferenc" w:date="2025-04-28T15:19:00Z">
        <w:r w:rsidR="0035006E" w:rsidRPr="005A225A" w:rsidDel="00856671">
          <w:rPr>
            <w:b/>
            <w:bCs/>
            <w:rPrChange w:id="1260" w:author="Péter Selyem" w:date="2025-05-05T19:39:00Z" w16du:dateUtc="2025-05-05T17:39:00Z">
              <w:rPr>
                <w:b w:val="0"/>
              </w:rPr>
            </w:rPrChange>
          </w:rPr>
          <w:delText>Users tábla</w:delText>
        </w:r>
      </w:del>
    </w:p>
    <w:p w14:paraId="05ED4F14" w14:textId="0C246CAD" w:rsidR="0035006E" w:rsidRPr="005A225A" w:rsidDel="00856671" w:rsidRDefault="0035006E">
      <w:pPr>
        <w:pStyle w:val="Firstparagraph"/>
        <w:rPr>
          <w:del w:id="1261" w:author="Selyem Péter Ferenc" w:date="2025-04-28T15:20:00Z"/>
          <w:b/>
          <w:bCs/>
        </w:rPr>
        <w:pPrChange w:id="1262" w:author="Péter Selyem" w:date="2025-05-05T19:34:00Z" w16du:dateUtc="2025-05-05T17:34:00Z">
          <w:pPr>
            <w:pStyle w:val="Firstparagraph"/>
            <w:numPr>
              <w:numId w:val="8"/>
            </w:numPr>
            <w:ind w:left="720" w:hanging="360"/>
          </w:pPr>
        </w:pPrChange>
      </w:pPr>
      <w:del w:id="1263" w:author="Selyem Péter Ferenc" w:date="2025-04-28T15:20:00Z">
        <w:r w:rsidRPr="005A225A" w:rsidDel="00856671">
          <w:rPr>
            <w:b/>
            <w:bCs/>
          </w:rPr>
          <w:delText>id</w:delText>
        </w:r>
      </w:del>
      <w:ins w:id="1264" w:author="Win10" w:date="2025-04-25T23:00:00Z">
        <w:del w:id="1265" w:author="Selyem Péter Ferenc" w:date="2025-04-28T15:20:00Z">
          <w:r w:rsidR="00D447FE" w:rsidRPr="005A225A" w:rsidDel="00856671">
            <w:rPr>
              <w:b/>
              <w:bCs/>
            </w:rPr>
            <w:delText>:</w:delText>
          </w:r>
        </w:del>
      </w:ins>
      <w:del w:id="1266" w:author="Selyem Péter Ferenc" w:date="2025-04-28T15:20:00Z">
        <w:r w:rsidRPr="005A225A" w:rsidDel="00856671">
          <w:rPr>
            <w:b/>
            <w:bCs/>
          </w:rPr>
          <w:delText>, egyedi azonosító minden felhasználónak</w:delText>
        </w:r>
      </w:del>
    </w:p>
    <w:p w14:paraId="01B2B29C" w14:textId="5F4794D0" w:rsidR="0035006E" w:rsidRPr="005A225A" w:rsidDel="00856671" w:rsidRDefault="0041766A">
      <w:pPr>
        <w:pStyle w:val="Firstparagraph"/>
        <w:rPr>
          <w:del w:id="1267" w:author="Selyem Péter Ferenc" w:date="2025-04-28T15:20:00Z"/>
          <w:b/>
          <w:bCs/>
        </w:rPr>
        <w:pPrChange w:id="1268" w:author="Péter Selyem" w:date="2025-05-05T19:34:00Z" w16du:dateUtc="2025-05-05T17:34:00Z">
          <w:pPr>
            <w:pStyle w:val="Listaszerbekezds"/>
            <w:numPr>
              <w:numId w:val="8"/>
            </w:numPr>
            <w:ind w:left="720"/>
          </w:pPr>
        </w:pPrChange>
      </w:pPr>
      <w:del w:id="1269" w:author="Selyem Péter Ferenc" w:date="2025-04-28T15:20:00Z">
        <w:r w:rsidRPr="005A225A" w:rsidDel="00856671">
          <w:rPr>
            <w:b/>
            <w:bCs/>
          </w:rPr>
          <w:delText>Username</w:delText>
        </w:r>
      </w:del>
      <w:ins w:id="1270" w:author="Win10" w:date="2025-04-25T23:00:00Z">
        <w:del w:id="1271" w:author="Selyem Péter Ferenc" w:date="2025-04-28T15:20:00Z">
          <w:r w:rsidR="00D447FE" w:rsidRPr="005A225A" w:rsidDel="00856671">
            <w:rPr>
              <w:b/>
              <w:bCs/>
            </w:rPr>
            <w:delText>:</w:delText>
          </w:r>
        </w:del>
      </w:ins>
      <w:del w:id="1272" w:author="Selyem Péter Ferenc" w:date="2025-04-28T15:20:00Z">
        <w:r w:rsidRPr="005A225A" w:rsidDel="00856671">
          <w:rPr>
            <w:b/>
            <w:bCs/>
          </w:rPr>
          <w:delText>, a felhasználónév</w:delText>
        </w:r>
      </w:del>
    </w:p>
    <w:p w14:paraId="69D7C28D" w14:textId="7B7795C9" w:rsidR="0041766A" w:rsidRPr="005A225A" w:rsidDel="00856671" w:rsidRDefault="0041766A">
      <w:pPr>
        <w:pStyle w:val="Firstparagraph"/>
        <w:rPr>
          <w:del w:id="1273" w:author="Selyem Péter Ferenc" w:date="2025-04-28T15:20:00Z"/>
          <w:b/>
          <w:bCs/>
        </w:rPr>
        <w:pPrChange w:id="1274" w:author="Péter Selyem" w:date="2025-05-05T19:34:00Z" w16du:dateUtc="2025-05-05T17:34:00Z">
          <w:pPr>
            <w:pStyle w:val="Listaszerbekezds"/>
            <w:numPr>
              <w:numId w:val="8"/>
            </w:numPr>
            <w:ind w:left="720"/>
          </w:pPr>
        </w:pPrChange>
      </w:pPr>
      <w:del w:id="1275" w:author="Selyem Péter Ferenc" w:date="2025-04-28T15:20:00Z">
        <w:r w:rsidRPr="005A225A" w:rsidDel="00856671">
          <w:rPr>
            <w:b/>
            <w:bCs/>
          </w:rPr>
          <w:delText>Name</w:delText>
        </w:r>
      </w:del>
      <w:ins w:id="1276" w:author="Win10" w:date="2025-04-25T23:01:00Z">
        <w:del w:id="1277" w:author="Selyem Péter Ferenc" w:date="2025-04-28T15:20:00Z">
          <w:r w:rsidR="00D447FE" w:rsidRPr="005A225A" w:rsidDel="00856671">
            <w:rPr>
              <w:b/>
              <w:bCs/>
            </w:rPr>
            <w:delText>:</w:delText>
          </w:r>
        </w:del>
      </w:ins>
      <w:del w:id="1278" w:author="Selyem Péter Ferenc" w:date="2025-04-28T15:20:00Z">
        <w:r w:rsidRPr="005A225A" w:rsidDel="00856671">
          <w:rPr>
            <w:b/>
            <w:bCs/>
          </w:rPr>
          <w:delText xml:space="preserve">, </w:delText>
        </w:r>
      </w:del>
      <w:ins w:id="1279" w:author="Win10" w:date="2025-04-25T23:01:00Z">
        <w:del w:id="1280" w:author="Selyem Péter Ferenc" w:date="2025-04-28T15:20:00Z">
          <w:r w:rsidR="00D447FE" w:rsidRPr="005A225A" w:rsidDel="00856671">
            <w:rPr>
              <w:b/>
              <w:bCs/>
            </w:rPr>
            <w:delText xml:space="preserve">a </w:delText>
          </w:r>
        </w:del>
      </w:ins>
      <w:del w:id="1281" w:author="Selyem Péter Ferenc" w:date="2025-04-28T15:20:00Z">
        <w:r w:rsidRPr="005A225A" w:rsidDel="00856671">
          <w:rPr>
            <w:b/>
            <w:bCs/>
          </w:rPr>
          <w:delText>felhasználó neve</w:delText>
        </w:r>
      </w:del>
    </w:p>
    <w:p w14:paraId="0E2EE2C7" w14:textId="0A344C12" w:rsidR="0041766A" w:rsidRPr="005A225A" w:rsidDel="00856671" w:rsidRDefault="0054303A">
      <w:pPr>
        <w:pStyle w:val="Firstparagraph"/>
        <w:rPr>
          <w:del w:id="1282" w:author="Selyem Péter Ferenc" w:date="2025-04-28T15:20:00Z"/>
          <w:b/>
          <w:bCs/>
        </w:rPr>
        <w:pPrChange w:id="1283" w:author="Péter Selyem" w:date="2025-05-05T19:34:00Z" w16du:dateUtc="2025-05-05T17:34:00Z">
          <w:pPr>
            <w:pStyle w:val="Listaszerbekezds"/>
            <w:numPr>
              <w:numId w:val="8"/>
            </w:numPr>
            <w:ind w:left="720"/>
          </w:pPr>
        </w:pPrChange>
      </w:pPr>
      <w:ins w:id="1284" w:author="Win10" w:date="2025-04-25T22:48:00Z">
        <w:del w:id="1285" w:author="Selyem Péter Ferenc" w:date="2025-04-28T15:20:00Z">
          <w:r w:rsidRPr="005A225A" w:rsidDel="00856671">
            <w:rPr>
              <w:b/>
              <w:bCs/>
            </w:rPr>
            <w:delText>P</w:delText>
          </w:r>
        </w:del>
      </w:ins>
      <w:del w:id="1286" w:author="Selyem Péter Ferenc" w:date="2025-04-28T15:20:00Z">
        <w:r w:rsidR="0041766A" w:rsidRPr="005A225A" w:rsidDel="00856671">
          <w:rPr>
            <w:b/>
            <w:bCs/>
          </w:rPr>
          <w:delText>passwordHash/-Salt</w:delText>
        </w:r>
      </w:del>
      <w:ins w:id="1287" w:author="Win10" w:date="2025-04-25T23:01:00Z">
        <w:del w:id="1288" w:author="Selyem Péter Ferenc" w:date="2025-04-28T15:20:00Z">
          <w:r w:rsidR="00D447FE" w:rsidRPr="005A225A" w:rsidDel="00856671">
            <w:rPr>
              <w:b/>
              <w:bCs/>
            </w:rPr>
            <w:delText>:</w:delText>
          </w:r>
        </w:del>
      </w:ins>
      <w:del w:id="1289" w:author="Selyem Péter Ferenc" w:date="2025-04-28T15:20:00Z">
        <w:r w:rsidR="0041766A" w:rsidRPr="005A225A" w:rsidDel="00856671">
          <w:rPr>
            <w:b/>
            <w:bCs/>
          </w:rPr>
          <w:delText xml:space="preserve"> , a jelszó titkosítva</w:delText>
        </w:r>
      </w:del>
    </w:p>
    <w:p w14:paraId="3032C188" w14:textId="727DFB98" w:rsidR="0041766A" w:rsidRPr="005A225A" w:rsidDel="00856671" w:rsidRDefault="0041766A">
      <w:pPr>
        <w:pStyle w:val="Firstparagraph"/>
        <w:rPr>
          <w:del w:id="1290" w:author="Selyem Péter Ferenc" w:date="2025-04-28T15:20:00Z"/>
          <w:b/>
          <w:bCs/>
        </w:rPr>
        <w:pPrChange w:id="1291" w:author="Péter Selyem" w:date="2025-05-05T19:34:00Z" w16du:dateUtc="2025-05-05T17:34:00Z">
          <w:pPr>
            <w:pStyle w:val="Listaszerbekezds"/>
            <w:numPr>
              <w:numId w:val="8"/>
            </w:numPr>
            <w:ind w:left="720"/>
          </w:pPr>
        </w:pPrChange>
      </w:pPr>
      <w:del w:id="1292" w:author="Selyem Péter Ferenc" w:date="2025-04-28T15:20:00Z">
        <w:r w:rsidRPr="005A225A" w:rsidDel="00856671">
          <w:rPr>
            <w:b/>
            <w:bCs/>
          </w:rPr>
          <w:delText>Role</w:delText>
        </w:r>
      </w:del>
      <w:ins w:id="1293" w:author="Win10" w:date="2025-04-25T23:01:00Z">
        <w:del w:id="1294" w:author="Selyem Péter Ferenc" w:date="2025-04-28T15:20:00Z">
          <w:r w:rsidR="00D447FE" w:rsidRPr="005A225A" w:rsidDel="00856671">
            <w:rPr>
              <w:b/>
              <w:bCs/>
            </w:rPr>
            <w:delText>:</w:delText>
          </w:r>
        </w:del>
      </w:ins>
      <w:del w:id="1295" w:author="Selyem Péter Ferenc" w:date="2025-04-28T15:20:00Z">
        <w:r w:rsidRPr="005A225A" w:rsidDel="00856671">
          <w:rPr>
            <w:b/>
            <w:bCs/>
          </w:rPr>
          <w:delText>, a felhasználó jogosultsága</w:delText>
        </w:r>
      </w:del>
    </w:p>
    <w:p w14:paraId="74C1F366" w14:textId="30943B81" w:rsidR="0041766A" w:rsidRPr="005A225A" w:rsidDel="00663D8F" w:rsidRDefault="0041766A">
      <w:pPr>
        <w:pStyle w:val="Firstparagraph"/>
        <w:rPr>
          <w:del w:id="1296" w:author="Selyem Péter Ferenc" w:date="2025-04-28T15:32:00Z"/>
          <w:b/>
          <w:bCs/>
        </w:rPr>
        <w:pPrChange w:id="1297" w:author="Péter Selyem" w:date="2025-05-05T19:34:00Z" w16du:dateUtc="2025-05-05T17:34:00Z">
          <w:pPr/>
        </w:pPrChange>
      </w:pPr>
    </w:p>
    <w:p w14:paraId="273C121A" w14:textId="19D62C86" w:rsidR="0041766A" w:rsidRPr="005A225A" w:rsidDel="00663D8F" w:rsidRDefault="0041766A">
      <w:pPr>
        <w:pStyle w:val="Firstparagraph"/>
        <w:rPr>
          <w:del w:id="1298" w:author="Selyem Péter Ferenc" w:date="2025-04-28T15:37:00Z"/>
        </w:rPr>
        <w:pPrChange w:id="1299" w:author="Péter Selyem" w:date="2025-05-05T19:34:00Z" w16du:dateUtc="2025-05-05T17:34:00Z">
          <w:pPr>
            <w:pStyle w:val="Cmsor2"/>
          </w:pPr>
        </w:pPrChange>
      </w:pPr>
      <w:r w:rsidRPr="005A225A">
        <w:rPr>
          <w:b/>
          <w:bCs/>
        </w:rPr>
        <w:t>Trainers</w:t>
      </w:r>
      <w:r w:rsidRPr="005A225A">
        <w:t xml:space="preserve"> tá</w:t>
      </w:r>
      <w:ins w:id="1300" w:author="Selyem Péter Ferenc" w:date="2025-04-28T15:36:00Z">
        <w:r w:rsidR="00663D8F" w:rsidRPr="005A225A">
          <w:t xml:space="preserve">bla </w:t>
        </w:r>
        <w:del w:id="1301" w:author="Péter Selyem" w:date="2025-05-05T20:24:00Z" w16du:dateUtc="2025-05-05T18:24:00Z">
          <w:r w:rsidR="00663D8F" w:rsidRPr="005A225A" w:rsidDel="007554FA">
            <w:delText>tartalzmazza</w:delText>
          </w:r>
        </w:del>
      </w:ins>
      <w:ins w:id="1302" w:author="Péter Selyem" w:date="2025-05-05T20:24:00Z" w16du:dateUtc="2025-05-05T18:24:00Z">
        <w:r w:rsidR="007554FA" w:rsidRPr="005A225A">
          <w:t>tartalmazza</w:t>
        </w:r>
      </w:ins>
      <w:ins w:id="1303" w:author="Selyem Péter Ferenc" w:date="2025-04-28T15:36:00Z">
        <w:r w:rsidR="00663D8F" w:rsidRPr="005A225A">
          <w:t xml:space="preserve"> az edző:</w:t>
        </w:r>
      </w:ins>
      <w:del w:id="1304" w:author="Selyem Péter Ferenc" w:date="2025-04-28T15:36:00Z">
        <w:r w:rsidRPr="00973454" w:rsidDel="00663D8F">
          <w:delText>bla</w:delText>
        </w:r>
      </w:del>
    </w:p>
    <w:p w14:paraId="05FCD15C" w14:textId="5CA07A1F" w:rsidR="0041766A" w:rsidRDefault="0041766A">
      <w:pPr>
        <w:pStyle w:val="Firstparagraph"/>
        <w:pPrChange w:id="1305" w:author="Péter Selyem" w:date="2025-05-05T19:34:00Z" w16du:dateUtc="2025-05-05T17:34:00Z">
          <w:pPr>
            <w:pStyle w:val="Firstparagraph"/>
            <w:numPr>
              <w:numId w:val="9"/>
            </w:numPr>
            <w:ind w:left="720" w:hanging="360"/>
          </w:pPr>
        </w:pPrChange>
      </w:pPr>
      <w:del w:id="1306" w:author="Selyem Péter Ferenc" w:date="2025-04-28T15:37:00Z">
        <w:r w:rsidDel="00663D8F">
          <w:delText>id</w:delText>
        </w:r>
      </w:del>
      <w:ins w:id="1307" w:author="Win10" w:date="2025-04-25T23:01:00Z">
        <w:del w:id="1308" w:author="Selyem Péter Ferenc" w:date="2025-04-28T15:37:00Z">
          <w:r w:rsidR="00D447FE" w:rsidDel="00663D8F">
            <w:delText>:</w:delText>
          </w:r>
        </w:del>
      </w:ins>
      <w:del w:id="1309" w:author="Selyem Péter Ferenc" w:date="2025-04-28T15:37:00Z">
        <w:r w:rsidDel="00663D8F">
          <w:delText>, egyedi azonosító és idegen kulcs a User táblával összekötve</w:delText>
        </w:r>
      </w:del>
    </w:p>
    <w:p w14:paraId="4F8C53A2" w14:textId="37A14CAF" w:rsidR="0041766A" w:rsidRDefault="0041766A" w:rsidP="000C4374">
      <w:pPr>
        <w:pStyle w:val="Listaszerbekezds"/>
        <w:numPr>
          <w:ilvl w:val="0"/>
          <w:numId w:val="9"/>
        </w:numPr>
      </w:pPr>
      <w:del w:id="1310" w:author="Selyem Péter Ferenc" w:date="2025-04-28T15:37:00Z">
        <w:r w:rsidDel="00663D8F">
          <w:delText>PhoneNumber</w:delText>
        </w:r>
      </w:del>
      <w:ins w:id="1311" w:author="Win10" w:date="2025-04-25T23:01:00Z">
        <w:del w:id="1312" w:author="Selyem Péter Ferenc" w:date="2025-04-28T15:37:00Z">
          <w:r w:rsidR="00D447FE" w:rsidDel="00663D8F">
            <w:delText>:</w:delText>
          </w:r>
        </w:del>
      </w:ins>
      <w:del w:id="1313" w:author="Selyem Péter Ferenc" w:date="2025-04-28T15:37:00Z">
        <w:r w:rsidDel="00663D8F">
          <w:delText>, az edző telefonszáma</w:delText>
        </w:r>
      </w:del>
      <w:ins w:id="1314" w:author="Selyem Péter Ferenc" w:date="2025-04-28T15:37:00Z">
        <w:r w:rsidR="00663D8F">
          <w:t>Telefonszámát</w:t>
        </w:r>
      </w:ins>
    </w:p>
    <w:p w14:paraId="5B4CEC3F" w14:textId="5020C743" w:rsidR="0041766A" w:rsidRDefault="0041766A" w:rsidP="000C4374">
      <w:pPr>
        <w:pStyle w:val="Listaszerbekezds"/>
        <w:numPr>
          <w:ilvl w:val="0"/>
          <w:numId w:val="9"/>
        </w:numPr>
      </w:pPr>
      <w:del w:id="1315" w:author="Selyem Péter Ferenc" w:date="2025-04-28T15:37:00Z">
        <w:r w:rsidDel="00663D8F">
          <w:delText>Expertise</w:delText>
        </w:r>
      </w:del>
      <w:ins w:id="1316" w:author="Win10" w:date="2025-04-25T23:01:00Z">
        <w:del w:id="1317" w:author="Selyem Péter Ferenc" w:date="2025-04-28T15:37:00Z">
          <w:r w:rsidR="00D447FE" w:rsidDel="00663D8F">
            <w:delText>:</w:delText>
          </w:r>
        </w:del>
      </w:ins>
      <w:del w:id="1318" w:author="Selyem Péter Ferenc" w:date="2025-04-28T15:37:00Z">
        <w:r w:rsidDel="00663D8F">
          <w:delText>, az edző s</w:delText>
        </w:r>
      </w:del>
      <w:ins w:id="1319" w:author="Selyem Péter Ferenc" w:date="2025-04-28T15:37:00Z">
        <w:r w:rsidR="00663D8F">
          <w:t>S</w:t>
        </w:r>
      </w:ins>
      <w:r>
        <w:t>zakosodás</w:t>
      </w:r>
      <w:ins w:id="1320" w:author="Selyem Péter Ferenc" w:date="2025-04-28T15:37:00Z">
        <w:r w:rsidR="00663D8F">
          <w:t>át</w:t>
        </w:r>
      </w:ins>
      <w:del w:id="1321" w:author="Selyem Péter Ferenc" w:date="2025-04-28T15:37:00Z">
        <w:r w:rsidDel="00663D8F">
          <w:delText>a</w:delText>
        </w:r>
      </w:del>
    </w:p>
    <w:p w14:paraId="2C93C188" w14:textId="361EABA2" w:rsidR="0041766A" w:rsidDel="00663D8F" w:rsidRDefault="0041766A" w:rsidP="000C4374">
      <w:pPr>
        <w:pStyle w:val="Listaszerbekezds"/>
        <w:numPr>
          <w:ilvl w:val="0"/>
          <w:numId w:val="9"/>
        </w:numPr>
        <w:rPr>
          <w:del w:id="1322" w:author="Selyem Péter Ferenc" w:date="2025-04-28T15:37:00Z"/>
        </w:rPr>
      </w:pPr>
      <w:del w:id="1323" w:author="Selyem Péter Ferenc" w:date="2025-04-28T15:37:00Z">
        <w:r w:rsidDel="00663D8F">
          <w:delText>ImageData</w:delText>
        </w:r>
      </w:del>
      <w:ins w:id="1324" w:author="Win10" w:date="2025-04-25T23:01:00Z">
        <w:del w:id="1325" w:author="Selyem Péter Ferenc" w:date="2025-04-28T15:37:00Z">
          <w:r w:rsidR="00D447FE" w:rsidDel="00663D8F">
            <w:delText>:</w:delText>
          </w:r>
        </w:del>
      </w:ins>
      <w:del w:id="1326" w:author="Selyem Péter Ferenc" w:date="2025-04-28T15:37:00Z">
        <w:r w:rsidDel="00663D8F">
          <w:delText>, edző képe</w:delText>
        </w:r>
      </w:del>
    </w:p>
    <w:p w14:paraId="53938055" w14:textId="3240A121" w:rsidR="0041766A" w:rsidRDefault="0041766A" w:rsidP="000C4374">
      <w:pPr>
        <w:pStyle w:val="Listaszerbekezds"/>
        <w:numPr>
          <w:ilvl w:val="0"/>
          <w:numId w:val="9"/>
        </w:numPr>
        <w:rPr>
          <w:ins w:id="1327" w:author="Selyem Péter Ferenc" w:date="2025-04-30T09:06:00Z"/>
        </w:rPr>
      </w:pPr>
      <w:del w:id="1328" w:author="Selyem Péter Ferenc" w:date="2025-04-28T15:37:00Z">
        <w:r w:rsidDel="00663D8F">
          <w:delText>ImageType</w:delText>
        </w:r>
      </w:del>
      <w:ins w:id="1329" w:author="Win10" w:date="2025-04-25T23:01:00Z">
        <w:del w:id="1330" w:author="Selyem Péter Ferenc" w:date="2025-04-28T15:37:00Z">
          <w:r w:rsidR="00D447FE" w:rsidDel="00663D8F">
            <w:delText>:</w:delText>
          </w:r>
        </w:del>
      </w:ins>
      <w:del w:id="1331" w:author="Selyem Péter Ferenc" w:date="2025-04-28T15:37:00Z">
        <w:r w:rsidDel="00663D8F">
          <w:delText>, a kép fájl formátuma</w:delText>
        </w:r>
      </w:del>
      <w:ins w:id="1332" w:author="Selyem Péter Ferenc" w:date="2025-04-28T15:37:00Z">
        <w:r w:rsidR="00663D8F">
          <w:t>Képét</w:t>
        </w:r>
      </w:ins>
    </w:p>
    <w:p w14:paraId="747230FF" w14:textId="1A4D9DD3" w:rsidR="00000E21" w:rsidRDefault="00000E21" w:rsidP="000C4374">
      <w:pPr>
        <w:pStyle w:val="Listaszerbekezds"/>
        <w:numPr>
          <w:ilvl w:val="0"/>
          <w:numId w:val="9"/>
        </w:numPr>
        <w:rPr>
          <w:ins w:id="1333" w:author="Péter Selyem" w:date="2025-05-05T19:37:00Z" w16du:dateUtc="2025-05-05T17:37:00Z"/>
        </w:rPr>
      </w:pPr>
      <w:ins w:id="1334" w:author="Selyem Péter Ferenc" w:date="2025-04-30T09:06:00Z">
        <w:r>
          <w:t>Felhasználó azonosítót a User táblából</w:t>
        </w:r>
      </w:ins>
    </w:p>
    <w:p w14:paraId="2F89C23A" w14:textId="77777777" w:rsidR="005A225A" w:rsidRDefault="005A225A">
      <w:pPr>
        <w:pPrChange w:id="1335" w:author="Péter Selyem" w:date="2025-05-05T19:37:00Z" w16du:dateUtc="2025-05-05T17:37:00Z">
          <w:pPr>
            <w:pStyle w:val="Listaszerbekezds"/>
            <w:numPr>
              <w:numId w:val="9"/>
            </w:numPr>
            <w:ind w:left="720"/>
          </w:pPr>
        </w:pPrChange>
      </w:pPr>
    </w:p>
    <w:p w14:paraId="1393AB86" w14:textId="1909DDAC" w:rsidR="0041766A" w:rsidRDefault="00663D8F">
      <w:pPr>
        <w:pStyle w:val="Firstparagraph"/>
        <w:pPrChange w:id="1336" w:author="Péter Selyem" w:date="2025-05-05T19:34:00Z" w16du:dateUtc="2025-05-05T17:34:00Z">
          <w:pPr>
            <w:pStyle w:val="Cmsor2"/>
          </w:pPr>
        </w:pPrChange>
      </w:pPr>
      <w:ins w:id="1337" w:author="Selyem Péter Ferenc" w:date="2025-04-28T15:37:00Z">
        <w:r w:rsidRPr="005A225A">
          <w:t>A</w:t>
        </w:r>
        <w:r>
          <w:t xml:space="preserve"> </w:t>
        </w:r>
      </w:ins>
      <w:r w:rsidR="0041766A" w:rsidRPr="005A225A">
        <w:rPr>
          <w:b/>
          <w:bCs/>
          <w:rPrChange w:id="1338" w:author="Péter Selyem" w:date="2025-05-05T19:39:00Z" w16du:dateUtc="2025-05-05T17:39:00Z">
            <w:rPr>
              <w:b w:val="0"/>
            </w:rPr>
          </w:rPrChange>
        </w:rPr>
        <w:t>Classes</w:t>
      </w:r>
      <w:r w:rsidR="0041766A">
        <w:t xml:space="preserve"> </w:t>
      </w:r>
      <w:r w:rsidR="0041766A" w:rsidRPr="005A225A">
        <w:t>tábl</w:t>
      </w:r>
      <w:ins w:id="1339" w:author="Selyem Péter Ferenc" w:date="2025-04-28T15:38:00Z">
        <w:r w:rsidRPr="005A225A">
          <w:t xml:space="preserve">ában van </w:t>
        </w:r>
        <w:r w:rsidR="00DD0077" w:rsidRPr="005A225A">
          <w:t xml:space="preserve">tárolva a kiírt edzések </w:t>
        </w:r>
        <w:del w:id="1340" w:author="Péter Selyem" w:date="2025-05-05T18:19:00Z" w16du:dateUtc="2025-05-05T16:19:00Z">
          <w:r w:rsidR="00DD0077" w:rsidRPr="005A225A" w:rsidDel="00FF74D5">
            <w:delText>adatai</w:delText>
          </w:r>
        </w:del>
      </w:ins>
      <w:ins w:id="1341" w:author="Péter Selyem" w:date="2025-05-05T18:19:00Z" w16du:dateUtc="2025-05-05T16:19:00Z">
        <w:r w:rsidR="00FF74D5" w:rsidRPr="005A225A">
          <w:t>adatai,</w:t>
        </w:r>
      </w:ins>
      <w:ins w:id="1342" w:author="Selyem Péter Ferenc" w:date="2025-04-28T15:38:00Z">
        <w:r w:rsidR="00DD0077" w:rsidRPr="005A225A">
          <w:t xml:space="preserve"> amik az:</w:t>
        </w:r>
      </w:ins>
      <w:del w:id="1343" w:author="Selyem Péter Ferenc" w:date="2025-04-28T15:38:00Z">
        <w:r w:rsidR="0041766A" w:rsidDel="00663D8F">
          <w:delText>a</w:delText>
        </w:r>
      </w:del>
    </w:p>
    <w:p w14:paraId="39C01D34" w14:textId="19E8D95B" w:rsidR="0041766A" w:rsidDel="00DD0077" w:rsidRDefault="0041766A" w:rsidP="000C4374">
      <w:pPr>
        <w:pStyle w:val="Firstparagraph"/>
        <w:numPr>
          <w:ilvl w:val="0"/>
          <w:numId w:val="10"/>
        </w:numPr>
        <w:rPr>
          <w:del w:id="1344" w:author="Selyem Péter Ferenc" w:date="2025-04-28T15:39:00Z"/>
        </w:rPr>
      </w:pPr>
      <w:del w:id="1345" w:author="Selyem Péter Ferenc" w:date="2025-04-28T15:39:00Z">
        <w:r w:rsidDel="00DD0077">
          <w:delText>id</w:delText>
        </w:r>
      </w:del>
      <w:ins w:id="1346" w:author="Win10" w:date="2025-04-25T23:02:00Z">
        <w:del w:id="1347" w:author="Selyem Péter Ferenc" w:date="2025-04-28T15:39:00Z">
          <w:r w:rsidR="00D447FE" w:rsidDel="00DD0077">
            <w:delText>:</w:delText>
          </w:r>
        </w:del>
      </w:ins>
      <w:del w:id="1348" w:author="Selyem Péter Ferenc" w:date="2025-04-28T15:39:00Z">
        <w:r w:rsidDel="00DD0077">
          <w:delText>, az edzés egyedi azonosítója</w:delText>
        </w:r>
      </w:del>
    </w:p>
    <w:p w14:paraId="14E33601" w14:textId="578D1298" w:rsidR="0041766A" w:rsidRDefault="0041766A" w:rsidP="000C4374">
      <w:pPr>
        <w:pStyle w:val="Listaszerbekezds"/>
        <w:numPr>
          <w:ilvl w:val="0"/>
          <w:numId w:val="10"/>
        </w:numPr>
      </w:pPr>
      <w:del w:id="1349" w:author="Selyem Péter Ferenc" w:date="2025-04-28T15:39:00Z">
        <w:r w:rsidDel="00DD0077">
          <w:delText>Name</w:delText>
        </w:r>
      </w:del>
      <w:ins w:id="1350" w:author="Win10" w:date="2025-04-25T23:02:00Z">
        <w:del w:id="1351" w:author="Selyem Péter Ferenc" w:date="2025-04-28T15:39:00Z">
          <w:r w:rsidR="00D447FE" w:rsidDel="00DD0077">
            <w:delText>:</w:delText>
          </w:r>
        </w:del>
      </w:ins>
      <w:del w:id="1352" w:author="Selyem Péter Ferenc" w:date="2025-04-28T15:39:00Z">
        <w:r w:rsidDel="00DD0077">
          <w:delText>, e</w:delText>
        </w:r>
      </w:del>
      <w:ins w:id="1353" w:author="Selyem Péter Ferenc" w:date="2025-04-28T15:39:00Z">
        <w:r w:rsidR="00DD0077">
          <w:t>E</w:t>
        </w:r>
      </w:ins>
      <w:r>
        <w:t>dzés megnevezése</w:t>
      </w:r>
    </w:p>
    <w:p w14:paraId="04C90B45" w14:textId="0A083A97" w:rsidR="0041766A" w:rsidRDefault="0041766A" w:rsidP="000C4374">
      <w:pPr>
        <w:pStyle w:val="Listaszerbekezds"/>
        <w:numPr>
          <w:ilvl w:val="0"/>
          <w:numId w:val="10"/>
        </w:numPr>
      </w:pPr>
      <w:del w:id="1354" w:author="Selyem Péter Ferenc" w:date="2025-04-28T15:39:00Z">
        <w:r w:rsidDel="00DD0077">
          <w:delText>Description</w:delText>
        </w:r>
      </w:del>
      <w:ins w:id="1355" w:author="Win10" w:date="2025-04-25T23:02:00Z">
        <w:del w:id="1356" w:author="Selyem Péter Ferenc" w:date="2025-04-28T15:39:00Z">
          <w:r w:rsidR="00D447FE" w:rsidDel="00DD0077">
            <w:delText>:</w:delText>
          </w:r>
        </w:del>
      </w:ins>
      <w:del w:id="1357" w:author="Selyem Péter Ferenc" w:date="2025-04-28T15:39:00Z">
        <w:r w:rsidDel="00DD0077">
          <w:delText>, l</w:delText>
        </w:r>
      </w:del>
      <w:ins w:id="1358" w:author="Selyem Péter Ferenc" w:date="2025-04-28T15:39:00Z">
        <w:r w:rsidR="00DD0077">
          <w:t>L</w:t>
        </w:r>
      </w:ins>
      <w:r>
        <w:t>eírás az edzésről</w:t>
      </w:r>
    </w:p>
    <w:p w14:paraId="1F5BAA40" w14:textId="3606FCE9" w:rsidR="0041766A" w:rsidRDefault="0041766A" w:rsidP="000C4374">
      <w:pPr>
        <w:pStyle w:val="Listaszerbekezds"/>
        <w:numPr>
          <w:ilvl w:val="0"/>
          <w:numId w:val="10"/>
        </w:numPr>
      </w:pPr>
      <w:del w:id="1359" w:author="Selyem Péter Ferenc" w:date="2025-04-28T15:39:00Z">
        <w:r w:rsidDel="00DD0077">
          <w:delText>Date</w:delText>
        </w:r>
      </w:del>
      <w:ins w:id="1360" w:author="Win10" w:date="2025-04-25T23:02:00Z">
        <w:del w:id="1361" w:author="Selyem Péter Ferenc" w:date="2025-04-28T15:39:00Z">
          <w:r w:rsidR="00D447FE" w:rsidDel="00DD0077">
            <w:delText>:</w:delText>
          </w:r>
        </w:del>
      </w:ins>
      <w:del w:id="1362" w:author="Selyem Péter Ferenc" w:date="2025-04-28T15:39:00Z">
        <w:r w:rsidDel="00DD0077">
          <w:delText>, az e</w:delText>
        </w:r>
      </w:del>
      <w:ins w:id="1363" w:author="Selyem Péter Ferenc" w:date="2025-04-28T15:39:00Z">
        <w:r w:rsidR="00DD0077">
          <w:t>E</w:t>
        </w:r>
      </w:ins>
      <w:r>
        <w:t>dzés időpontja</w:t>
      </w:r>
    </w:p>
    <w:p w14:paraId="5F5E3B35" w14:textId="06E78041" w:rsidR="0041766A" w:rsidRDefault="0041766A" w:rsidP="000C4374">
      <w:pPr>
        <w:pStyle w:val="Listaszerbekezds"/>
        <w:numPr>
          <w:ilvl w:val="0"/>
          <w:numId w:val="10"/>
        </w:numPr>
      </w:pPr>
      <w:del w:id="1364" w:author="Selyem Péter Ferenc" w:date="2025-04-28T15:39:00Z">
        <w:r w:rsidDel="00DD0077">
          <w:delText>Duration</w:delText>
        </w:r>
      </w:del>
      <w:ins w:id="1365" w:author="Win10" w:date="2025-04-25T23:02:00Z">
        <w:del w:id="1366" w:author="Selyem Péter Ferenc" w:date="2025-04-28T15:39:00Z">
          <w:r w:rsidR="00D447FE" w:rsidDel="00DD0077">
            <w:delText>:</w:delText>
          </w:r>
        </w:del>
      </w:ins>
      <w:del w:id="1367" w:author="Selyem Péter Ferenc" w:date="2025-04-28T15:39:00Z">
        <w:r w:rsidDel="00DD0077">
          <w:delText>, az e</w:delText>
        </w:r>
      </w:del>
      <w:ins w:id="1368" w:author="Selyem Péter Ferenc" w:date="2025-04-28T15:39:00Z">
        <w:r w:rsidR="00DD0077">
          <w:t>E</w:t>
        </w:r>
      </w:ins>
      <w:r>
        <w:t>dzés időtartama</w:t>
      </w:r>
    </w:p>
    <w:p w14:paraId="74D01AA4" w14:textId="245B0D83" w:rsidR="0041766A" w:rsidRDefault="0041766A" w:rsidP="000C4374">
      <w:pPr>
        <w:pStyle w:val="Listaszerbekezds"/>
        <w:numPr>
          <w:ilvl w:val="0"/>
          <w:numId w:val="10"/>
        </w:numPr>
      </w:pPr>
      <w:del w:id="1369" w:author="Selyem Péter Ferenc" w:date="2025-04-28T15:39:00Z">
        <w:r w:rsidDel="00DD0077">
          <w:delText>Price</w:delText>
        </w:r>
      </w:del>
      <w:ins w:id="1370" w:author="Win10" w:date="2025-04-25T23:02:00Z">
        <w:del w:id="1371" w:author="Selyem Péter Ferenc" w:date="2025-04-28T15:39:00Z">
          <w:r w:rsidR="00D447FE" w:rsidDel="00DD0077">
            <w:delText>:</w:delText>
          </w:r>
        </w:del>
      </w:ins>
      <w:del w:id="1372" w:author="Selyem Péter Ferenc" w:date="2025-04-28T15:39:00Z">
        <w:r w:rsidDel="00DD0077">
          <w:delText>, az edzés á</w:delText>
        </w:r>
      </w:del>
      <w:ins w:id="1373" w:author="Selyem Péter Ferenc" w:date="2025-04-28T15:39:00Z">
        <w:r w:rsidR="00DD0077">
          <w:t>Á</w:t>
        </w:r>
      </w:ins>
      <w:r>
        <w:t>ra</w:t>
      </w:r>
    </w:p>
    <w:p w14:paraId="549DCAF2" w14:textId="26108273" w:rsidR="0041766A" w:rsidRDefault="0041766A" w:rsidP="000C4374">
      <w:pPr>
        <w:pStyle w:val="Listaszerbekezds"/>
        <w:numPr>
          <w:ilvl w:val="0"/>
          <w:numId w:val="10"/>
        </w:numPr>
      </w:pPr>
      <w:del w:id="1374" w:author="Selyem Péter Ferenc" w:date="2025-04-28T15:39:00Z">
        <w:r w:rsidDel="00DD0077">
          <w:delText>TrainerId</w:delText>
        </w:r>
      </w:del>
      <w:ins w:id="1375" w:author="Win10" w:date="2025-04-25T23:02:00Z">
        <w:del w:id="1376" w:author="Selyem Péter Ferenc" w:date="2025-04-28T15:39:00Z">
          <w:r w:rsidR="00D447FE" w:rsidDel="00DD0077">
            <w:delText>:</w:delText>
          </w:r>
        </w:del>
      </w:ins>
      <w:del w:id="1377" w:author="Selyem Péter Ferenc" w:date="2025-04-28T15:39:00Z">
        <w:r w:rsidDel="00DD0077">
          <w:delText>, az e</w:delText>
        </w:r>
      </w:del>
      <w:ins w:id="1378" w:author="Selyem Péter Ferenc" w:date="2025-04-28T15:39:00Z">
        <w:r w:rsidR="00DD0077">
          <w:t>E</w:t>
        </w:r>
      </w:ins>
      <w:r>
        <w:t>dzéshez rendelt edző azono</w:t>
      </w:r>
      <w:ins w:id="1379" w:author="Win10" w:date="2025-04-25T23:02:00Z">
        <w:r w:rsidR="00D447FE">
          <w:t>s</w:t>
        </w:r>
      </w:ins>
      <w:r>
        <w:t>ítója</w:t>
      </w:r>
      <w:ins w:id="1380" w:author="Selyem Péter Ferenc" w:date="2025-04-30T09:06:00Z">
        <w:r w:rsidR="00000E21">
          <w:t xml:space="preserve"> a Trainers táblából</w:t>
        </w:r>
      </w:ins>
    </w:p>
    <w:p w14:paraId="666BFDFD" w14:textId="48BB7501" w:rsidR="0041766A" w:rsidDel="00CE1BDB" w:rsidRDefault="0041766A" w:rsidP="000C4374">
      <w:pPr>
        <w:pStyle w:val="Listaszerbekezds"/>
        <w:numPr>
          <w:ilvl w:val="0"/>
          <w:numId w:val="10"/>
        </w:numPr>
        <w:rPr>
          <w:del w:id="1381" w:author="Selyem Péter Ferenc" w:date="2025-04-28T15:40:00Z"/>
        </w:rPr>
      </w:pPr>
      <w:del w:id="1382" w:author="Selyem Péter Ferenc" w:date="2025-04-28T15:40:00Z">
        <w:r w:rsidDel="00CE1BDB">
          <w:delText>ImageData</w:delText>
        </w:r>
      </w:del>
      <w:ins w:id="1383" w:author="Win10" w:date="2025-04-25T23:02:00Z">
        <w:del w:id="1384" w:author="Selyem Péter Ferenc" w:date="2025-04-28T15:40:00Z">
          <w:r w:rsidR="00D447FE" w:rsidDel="00CE1BDB">
            <w:delText>:</w:delText>
          </w:r>
        </w:del>
      </w:ins>
      <w:del w:id="1385" w:author="Selyem Péter Ferenc" w:date="2025-04-28T15:40:00Z">
        <w:r w:rsidDel="00CE1BDB">
          <w:delText>, kép az edzéshez</w:delText>
        </w:r>
      </w:del>
    </w:p>
    <w:p w14:paraId="4F913415" w14:textId="5F3C8688" w:rsidR="005A225A" w:rsidRDefault="0041766A" w:rsidP="005A225A">
      <w:pPr>
        <w:pStyle w:val="Listaszerbekezds"/>
        <w:numPr>
          <w:ilvl w:val="0"/>
          <w:numId w:val="10"/>
        </w:numPr>
      </w:pPr>
      <w:del w:id="1386" w:author="Selyem Péter Ferenc" w:date="2025-04-28T15:40:00Z">
        <w:r w:rsidDel="00CE1BDB">
          <w:delText>ImageType</w:delText>
        </w:r>
      </w:del>
      <w:ins w:id="1387" w:author="Win10" w:date="2025-04-25T23:02:00Z">
        <w:del w:id="1388" w:author="Selyem Péter Ferenc" w:date="2025-04-28T15:40:00Z">
          <w:r w:rsidR="00D447FE" w:rsidDel="00CE1BDB">
            <w:delText>:</w:delText>
          </w:r>
        </w:del>
      </w:ins>
      <w:del w:id="1389" w:author="Selyem Péter Ferenc" w:date="2025-04-28T15:40:00Z">
        <w:r w:rsidDel="00CE1BDB">
          <w:delText xml:space="preserve">, </w:delText>
        </w:r>
      </w:del>
      <w:ins w:id="1390" w:author="Win10" w:date="2025-04-25T23:04:00Z">
        <w:del w:id="1391" w:author="Selyem Péter Ferenc" w:date="2025-04-28T15:40:00Z">
          <w:r w:rsidR="00D447FE" w:rsidDel="00CE1BDB">
            <w:delText xml:space="preserve">a </w:delText>
          </w:r>
        </w:del>
      </w:ins>
      <w:del w:id="1392" w:author="Selyem Péter Ferenc" w:date="2025-04-28T15:40:00Z">
        <w:r w:rsidDel="00CE1BDB">
          <w:delText>kép fájlformátuma</w:delText>
        </w:r>
      </w:del>
      <w:ins w:id="1393" w:author="Selyem Péter Ferenc" w:date="2025-04-28T15:40:00Z">
        <w:r w:rsidR="00CE1BDB">
          <w:t>Kép</w:t>
        </w:r>
      </w:ins>
    </w:p>
    <w:p w14:paraId="63746DCF" w14:textId="1F45BF45" w:rsidR="0041766A" w:rsidDel="005A225A" w:rsidRDefault="0041766A" w:rsidP="005A225A">
      <w:pPr>
        <w:ind w:firstLine="0"/>
        <w:rPr>
          <w:del w:id="1394" w:author="Selyem Péter Ferenc" w:date="2025-04-28T15:40:00Z"/>
        </w:rPr>
      </w:pPr>
      <w:r w:rsidRPr="005A225A">
        <w:rPr>
          <w:b/>
          <w:bCs/>
          <w:rPrChange w:id="1395" w:author="Péter Selyem" w:date="2025-05-05T19:39:00Z" w16du:dateUtc="2025-05-05T17:39:00Z">
            <w:rPr/>
          </w:rPrChange>
        </w:rPr>
        <w:lastRenderedPageBreak/>
        <w:t>ClassAttendees</w:t>
      </w:r>
      <w:ins w:id="1396" w:author="Selyem Péter Ferenc" w:date="2025-04-28T15:40:00Z">
        <w:r w:rsidR="00CE1BDB" w:rsidRPr="005A225A">
          <w:t xml:space="preserve"> Táblában tárolom, hogy ki melyik edzésre jelentkezett</w:t>
        </w:r>
      </w:ins>
    </w:p>
    <w:p w14:paraId="4813AB9D" w14:textId="77777777" w:rsidR="005A225A" w:rsidRPr="005A225A" w:rsidRDefault="005A225A">
      <w:pPr>
        <w:ind w:firstLine="0"/>
        <w:rPr>
          <w:ins w:id="1397" w:author="Péter Selyem" w:date="2025-05-05T19:39:00Z" w16du:dateUtc="2025-05-05T17:39:00Z"/>
        </w:rPr>
        <w:pPrChange w:id="1398" w:author="Péter Selyem" w:date="2025-05-05T19:38:00Z" w16du:dateUtc="2025-05-05T17:38:00Z">
          <w:pPr>
            <w:pStyle w:val="Cmsor2"/>
          </w:pPr>
        </w:pPrChange>
      </w:pPr>
    </w:p>
    <w:p w14:paraId="14FE662F" w14:textId="1916BCFA" w:rsidR="00336E2A" w:rsidRPr="005A225A" w:rsidRDefault="0041766A">
      <w:pPr>
        <w:ind w:firstLine="0"/>
        <w:pPrChange w:id="1399" w:author="Péter Selyem" w:date="2025-05-05T19:38:00Z" w16du:dateUtc="2025-05-05T17:38:00Z">
          <w:pPr>
            <w:pStyle w:val="Listaszerbekezds"/>
            <w:numPr>
              <w:numId w:val="11"/>
            </w:numPr>
            <w:ind w:left="720"/>
          </w:pPr>
        </w:pPrChange>
      </w:pPr>
      <w:del w:id="1400" w:author="Selyem Péter Ferenc" w:date="2025-04-28T15:40:00Z">
        <w:r w:rsidRPr="005A225A" w:rsidDel="00CE1BDB">
          <w:delText>id</w:delText>
        </w:r>
      </w:del>
      <w:ins w:id="1401" w:author="Win10" w:date="2025-04-25T23:03:00Z">
        <w:del w:id="1402" w:author="Selyem Péter Ferenc" w:date="2025-04-28T15:40:00Z">
          <w:r w:rsidR="00D447FE" w:rsidRPr="005A225A" w:rsidDel="00CE1BDB">
            <w:delText>:</w:delText>
          </w:r>
        </w:del>
      </w:ins>
      <w:del w:id="1403" w:author="Win10" w:date="2025-04-25T23:03:00Z">
        <w:r w:rsidRPr="005A225A" w:rsidDel="00D447FE">
          <w:delText>,</w:delText>
        </w:r>
      </w:del>
      <w:del w:id="1404" w:author="Selyem Péter Ferenc" w:date="2025-04-28T15:40:00Z">
        <w:r w:rsidRPr="005A225A" w:rsidDel="00CE1BDB">
          <w:delText xml:space="preserve"> egyedi azonosító</w:delText>
        </w:r>
      </w:del>
    </w:p>
    <w:p w14:paraId="0EB8CAEF" w14:textId="55258C92" w:rsidR="0041766A" w:rsidRPr="005A225A" w:rsidDel="00CE1BDB" w:rsidRDefault="0041766A">
      <w:pPr>
        <w:ind w:firstLine="0"/>
        <w:rPr>
          <w:del w:id="1405" w:author="Selyem Péter Ferenc" w:date="2025-04-28T15:41:00Z"/>
          <w:b/>
          <w:bCs/>
          <w:rPrChange w:id="1406" w:author="Péter Selyem" w:date="2025-05-05T19:39:00Z" w16du:dateUtc="2025-05-05T17:39:00Z">
            <w:rPr>
              <w:del w:id="1407" w:author="Selyem Péter Ferenc" w:date="2025-04-28T15:41:00Z"/>
            </w:rPr>
          </w:rPrChange>
        </w:rPr>
        <w:pPrChange w:id="1408" w:author="Péter Selyem" w:date="2025-05-05T19:39:00Z" w16du:dateUtc="2025-05-05T17:39:00Z">
          <w:pPr>
            <w:pStyle w:val="Listaszerbekezds"/>
            <w:numPr>
              <w:numId w:val="11"/>
            </w:numPr>
            <w:ind w:left="720"/>
          </w:pPr>
        </w:pPrChange>
      </w:pPr>
      <w:del w:id="1409" w:author="Selyem Péter Ferenc" w:date="2025-04-28T15:41:00Z">
        <w:r w:rsidRPr="005A225A" w:rsidDel="00CE1BDB">
          <w:rPr>
            <w:b/>
            <w:bCs/>
            <w:rPrChange w:id="1410" w:author="Péter Selyem" w:date="2025-05-05T19:39:00Z" w16du:dateUtc="2025-05-05T17:39:00Z">
              <w:rPr/>
            </w:rPrChange>
          </w:rPr>
          <w:delText>ClassId</w:delText>
        </w:r>
      </w:del>
      <w:ins w:id="1411" w:author="Win10" w:date="2025-04-25T23:03:00Z">
        <w:del w:id="1412" w:author="Selyem Péter Ferenc" w:date="2025-04-28T15:41:00Z">
          <w:r w:rsidR="00D447FE" w:rsidRPr="005A225A" w:rsidDel="00CE1BDB">
            <w:rPr>
              <w:b/>
              <w:bCs/>
              <w:rPrChange w:id="1413" w:author="Péter Selyem" w:date="2025-05-05T19:39:00Z" w16du:dateUtc="2025-05-05T17:39:00Z">
                <w:rPr/>
              </w:rPrChange>
            </w:rPr>
            <w:delText>:</w:delText>
          </w:r>
        </w:del>
      </w:ins>
      <w:del w:id="1414" w:author="Selyem Péter Ferenc" w:date="2025-04-28T15:41:00Z">
        <w:r w:rsidRPr="005A225A" w:rsidDel="00CE1BDB">
          <w:rPr>
            <w:b/>
            <w:bCs/>
            <w:rPrChange w:id="1415" w:author="Péter Selyem" w:date="2025-05-05T19:39:00Z" w16du:dateUtc="2025-05-05T17:39:00Z">
              <w:rPr/>
            </w:rPrChange>
          </w:rPr>
          <w:delText>, adott edzés azonosítója, amihez személyt rendelünk</w:delText>
        </w:r>
      </w:del>
    </w:p>
    <w:p w14:paraId="02E38EA5" w14:textId="0A60E836" w:rsidR="0041766A" w:rsidRPr="005A225A" w:rsidDel="00CE1BDB" w:rsidRDefault="0041766A">
      <w:pPr>
        <w:ind w:firstLine="0"/>
        <w:rPr>
          <w:del w:id="1416" w:author="Selyem Péter Ferenc" w:date="2025-04-28T15:41:00Z"/>
          <w:b/>
          <w:bCs/>
          <w:rPrChange w:id="1417" w:author="Péter Selyem" w:date="2025-05-05T19:39:00Z" w16du:dateUtc="2025-05-05T17:39:00Z">
            <w:rPr>
              <w:del w:id="1418" w:author="Selyem Péter Ferenc" w:date="2025-04-28T15:41:00Z"/>
            </w:rPr>
          </w:rPrChange>
        </w:rPr>
        <w:pPrChange w:id="1419" w:author="Péter Selyem" w:date="2025-05-05T19:39:00Z" w16du:dateUtc="2025-05-05T17:39:00Z">
          <w:pPr>
            <w:pStyle w:val="Listaszerbekezds"/>
            <w:numPr>
              <w:numId w:val="11"/>
            </w:numPr>
            <w:ind w:left="720"/>
          </w:pPr>
        </w:pPrChange>
      </w:pPr>
      <w:del w:id="1420" w:author="Selyem Péter Ferenc" w:date="2025-04-28T15:41:00Z">
        <w:r w:rsidRPr="005A225A" w:rsidDel="00CE1BDB">
          <w:rPr>
            <w:b/>
            <w:bCs/>
            <w:rPrChange w:id="1421" w:author="Péter Selyem" w:date="2025-05-05T19:39:00Z" w16du:dateUtc="2025-05-05T17:39:00Z">
              <w:rPr/>
            </w:rPrChange>
          </w:rPr>
          <w:delText>UserId</w:delText>
        </w:r>
      </w:del>
      <w:ins w:id="1422" w:author="Win10" w:date="2025-04-25T23:03:00Z">
        <w:del w:id="1423" w:author="Selyem Péter Ferenc" w:date="2025-04-28T15:41:00Z">
          <w:r w:rsidR="00D447FE" w:rsidRPr="005A225A" w:rsidDel="00CE1BDB">
            <w:rPr>
              <w:b/>
              <w:bCs/>
              <w:rPrChange w:id="1424" w:author="Péter Selyem" w:date="2025-05-05T19:39:00Z" w16du:dateUtc="2025-05-05T17:39:00Z">
                <w:rPr/>
              </w:rPrChange>
            </w:rPr>
            <w:delText>:</w:delText>
          </w:r>
        </w:del>
      </w:ins>
      <w:del w:id="1425" w:author="Selyem Péter Ferenc" w:date="2025-04-28T15:41:00Z">
        <w:r w:rsidRPr="005A225A" w:rsidDel="00CE1BDB">
          <w:rPr>
            <w:b/>
            <w:bCs/>
            <w:rPrChange w:id="1426" w:author="Péter Selyem" w:date="2025-05-05T19:39:00Z" w16du:dateUtc="2025-05-05T17:39:00Z">
              <w:rPr/>
            </w:rPrChange>
          </w:rPr>
          <w:delText>, az edzéshez rendelt személy azonosítója</w:delText>
        </w:r>
      </w:del>
    </w:p>
    <w:p w14:paraId="56B78F77" w14:textId="277B8589" w:rsidR="0041766A" w:rsidRPr="005A225A" w:rsidDel="00CE1BDB" w:rsidRDefault="0041766A">
      <w:pPr>
        <w:ind w:firstLine="0"/>
        <w:rPr>
          <w:del w:id="1427" w:author="Selyem Péter Ferenc" w:date="2025-04-28T15:41:00Z"/>
        </w:rPr>
        <w:pPrChange w:id="1428" w:author="Péter Selyem" w:date="2025-05-05T19:39:00Z" w16du:dateUtc="2025-05-05T17:39:00Z">
          <w:pPr>
            <w:pStyle w:val="Cmsor2"/>
          </w:pPr>
        </w:pPrChange>
      </w:pPr>
      <w:r w:rsidRPr="005A225A">
        <w:rPr>
          <w:b/>
          <w:bCs/>
          <w:rPrChange w:id="1429" w:author="Péter Selyem" w:date="2025-05-05T19:39:00Z" w16du:dateUtc="2025-05-05T17:39:00Z">
            <w:rPr>
              <w:b w:val="0"/>
            </w:rPr>
          </w:rPrChange>
        </w:rPr>
        <w:t>TicketTypes</w:t>
      </w:r>
      <w:ins w:id="1430" w:author="Selyem Péter Ferenc" w:date="2025-04-28T15:41:00Z">
        <w:r w:rsidR="00CE1BDB" w:rsidRPr="005A225A">
          <w:t xml:space="preserve"> táblában találhatók a létrehozott jegytípusoknak a:</w:t>
        </w:r>
      </w:ins>
    </w:p>
    <w:p w14:paraId="2A0233FE" w14:textId="64BD476B" w:rsidR="0041766A" w:rsidRDefault="00BE6D4F">
      <w:pPr>
        <w:ind w:firstLine="0"/>
        <w:pPrChange w:id="1431" w:author="Péter Selyem" w:date="2025-05-05T19:39:00Z" w16du:dateUtc="2025-05-05T17:39:00Z">
          <w:pPr>
            <w:pStyle w:val="Firstparagraph"/>
            <w:numPr>
              <w:numId w:val="12"/>
            </w:numPr>
            <w:ind w:left="720" w:hanging="360"/>
          </w:pPr>
        </w:pPrChange>
      </w:pPr>
      <w:del w:id="1432" w:author="Selyem Péter Ferenc" w:date="2025-04-28T15:41:00Z">
        <w:r w:rsidDel="00CE1BDB">
          <w:delText>id</w:delText>
        </w:r>
      </w:del>
      <w:ins w:id="1433" w:author="Win10" w:date="2025-04-25T23:03:00Z">
        <w:del w:id="1434" w:author="Selyem Péter Ferenc" w:date="2025-04-28T15:41:00Z">
          <w:r w:rsidR="00D447FE" w:rsidDel="00CE1BDB">
            <w:delText>:</w:delText>
          </w:r>
        </w:del>
      </w:ins>
      <w:del w:id="1435" w:author="Win10" w:date="2025-04-25T23:03:00Z">
        <w:r w:rsidDel="00D447FE">
          <w:delText>,</w:delText>
        </w:r>
      </w:del>
      <w:del w:id="1436" w:author="Selyem Péter Ferenc" w:date="2025-04-28T15:41:00Z">
        <w:r w:rsidDel="00CE1BDB">
          <w:delText xml:space="preserve"> az adott jegy egyedi azonosítója</w:delText>
        </w:r>
      </w:del>
    </w:p>
    <w:p w14:paraId="0938B71B" w14:textId="7D9C5986" w:rsidR="0041766A" w:rsidRDefault="00CE1BDB" w:rsidP="000C4374">
      <w:pPr>
        <w:pStyle w:val="Listaszerbekezds"/>
        <w:numPr>
          <w:ilvl w:val="0"/>
          <w:numId w:val="12"/>
        </w:numPr>
      </w:pPr>
      <w:ins w:id="1437" w:author="Selyem Péter Ferenc" w:date="2025-04-28T15:41:00Z">
        <w:r>
          <w:t>M</w:t>
        </w:r>
      </w:ins>
      <w:del w:id="1438" w:author="Selyem Péter Ferenc" w:date="2025-04-28T15:41:00Z">
        <w:r w:rsidR="00BE6D4F" w:rsidDel="00CE1BDB">
          <w:delText>Name</w:delText>
        </w:r>
      </w:del>
      <w:ins w:id="1439" w:author="Win10" w:date="2025-04-25T23:03:00Z">
        <w:del w:id="1440" w:author="Selyem Péter Ferenc" w:date="2025-04-28T15:41:00Z">
          <w:r w:rsidR="00D447FE" w:rsidDel="00CE1BDB">
            <w:delText>:</w:delText>
          </w:r>
        </w:del>
      </w:ins>
      <w:del w:id="1441" w:author="Win10" w:date="2025-04-25T23:03:00Z">
        <w:r w:rsidR="00BE6D4F" w:rsidDel="00D447FE">
          <w:delText>,</w:delText>
        </w:r>
      </w:del>
      <w:del w:id="1442" w:author="Selyem Péter Ferenc" w:date="2025-04-28T15:41:00Z">
        <w:r w:rsidR="00BE6D4F" w:rsidDel="00CE1BDB">
          <w:delText xml:space="preserve"> </w:delText>
        </w:r>
      </w:del>
      <w:ins w:id="1443" w:author="Win10" w:date="2025-04-25T23:05:00Z">
        <w:del w:id="1444" w:author="Selyem Péter Ferenc" w:date="2025-04-28T15:41:00Z">
          <w:r w:rsidR="00D447FE" w:rsidDel="00CE1BDB">
            <w:delText xml:space="preserve">a </w:delText>
          </w:r>
        </w:del>
      </w:ins>
      <w:del w:id="1445" w:author="Selyem Péter Ferenc" w:date="2025-04-28T15:41:00Z">
        <w:r w:rsidR="00BE6D4F" w:rsidDel="00CE1BDB">
          <w:delText>jegy m</w:delText>
        </w:r>
      </w:del>
      <w:r w:rsidR="00BE6D4F">
        <w:t>egnevezése</w:t>
      </w:r>
    </w:p>
    <w:p w14:paraId="09B1A0EC" w14:textId="53C057AB" w:rsidR="00BE6D4F" w:rsidRDefault="00BE6D4F" w:rsidP="000C4374">
      <w:pPr>
        <w:pStyle w:val="Listaszerbekezds"/>
        <w:numPr>
          <w:ilvl w:val="0"/>
          <w:numId w:val="12"/>
        </w:numPr>
      </w:pPr>
      <w:commentRangeStart w:id="1446"/>
      <w:del w:id="1447" w:author="Selyem Péter Ferenc" w:date="2025-04-28T15:42:00Z">
        <w:r w:rsidDel="00CE1BDB">
          <w:delText>Duration</w:delText>
        </w:r>
      </w:del>
      <w:ins w:id="1448" w:author="Win10" w:date="2025-04-25T23:03:00Z">
        <w:del w:id="1449" w:author="Selyem Péter Ferenc" w:date="2025-04-28T15:42:00Z">
          <w:r w:rsidR="00D447FE" w:rsidDel="00CE1BDB">
            <w:delText>:</w:delText>
          </w:r>
        </w:del>
      </w:ins>
      <w:del w:id="1450" w:author="Selyem Péter Ferenc" w:date="2025-04-28T15:42:00Z">
        <w:r w:rsidDel="00CE1BDB">
          <w:delText xml:space="preserve">, </w:delText>
        </w:r>
      </w:del>
      <w:ins w:id="1451" w:author="Win10" w:date="2025-04-25T23:05:00Z">
        <w:del w:id="1452" w:author="Selyem Péter Ferenc" w:date="2025-04-28T15:42:00Z">
          <w:r w:rsidR="00D447FE" w:rsidDel="00CE1BDB">
            <w:delText xml:space="preserve">a </w:delText>
          </w:r>
        </w:del>
      </w:ins>
      <w:del w:id="1453" w:author="Selyem Péter Ferenc" w:date="2025-04-28T15:42:00Z">
        <w:r w:rsidDel="00CE1BDB">
          <w:delText>j</w:delText>
        </w:r>
      </w:del>
      <w:ins w:id="1454" w:author="Selyem Péter Ferenc" w:date="2025-04-28T15:42:00Z">
        <w:r w:rsidR="00CE1BDB">
          <w:t>J</w:t>
        </w:r>
      </w:ins>
      <w:r>
        <w:t xml:space="preserve">egy </w:t>
      </w:r>
      <w:del w:id="1455" w:author="Win10" w:date="2025-04-25T23:04:00Z">
        <w:r w:rsidDel="00D447FE">
          <w:delText>élettartam</w:delText>
        </w:r>
      </w:del>
      <w:ins w:id="1456" w:author="Win10" w:date="2025-04-25T23:05:00Z">
        <w:r w:rsidR="00D447FE">
          <w:t>é</w:t>
        </w:r>
      </w:ins>
      <w:ins w:id="1457" w:author="Win10" w:date="2025-04-25T23:04:00Z">
        <w:r w:rsidR="00D447FE">
          <w:t xml:space="preserve">rvényességi </w:t>
        </w:r>
      </w:ins>
      <w:ins w:id="1458" w:author="Win10" w:date="2025-04-25T23:05:00Z">
        <w:r w:rsidR="00D447FE">
          <w:t>id</w:t>
        </w:r>
      </w:ins>
      <w:ins w:id="1459" w:author="Selyem Péter Ferenc" w:date="2025-04-28T15:42:00Z">
        <w:r w:rsidR="00CE1BDB">
          <w:t>eje</w:t>
        </w:r>
      </w:ins>
      <w:ins w:id="1460" w:author="Selyem Péter Ferenc" w:date="2025-04-28T15:45:00Z">
        <w:r w:rsidR="00CE1BDB">
          <w:t xml:space="preserve"> (jegytől függően dátum vagy használat szám)</w:t>
        </w:r>
      </w:ins>
      <w:ins w:id="1461" w:author="Win10" w:date="2025-04-25T23:05:00Z">
        <w:del w:id="1462" w:author="Selyem Péter Ferenc" w:date="2025-04-28T15:42:00Z">
          <w:r w:rsidR="00D447FE" w:rsidDel="00CE1BDB">
            <w:delText>őtartama</w:delText>
          </w:r>
        </w:del>
      </w:ins>
      <w:del w:id="1463" w:author="Win10" w:date="2025-04-25T23:03:00Z">
        <w:r w:rsidDel="00D447FE">
          <w:delText>e</w:delText>
        </w:r>
      </w:del>
      <w:commentRangeEnd w:id="1446"/>
      <w:r w:rsidR="00D447FE">
        <w:rPr>
          <w:rStyle w:val="Jegyzethivatkozs"/>
        </w:rPr>
        <w:commentReference w:id="1446"/>
      </w:r>
    </w:p>
    <w:p w14:paraId="61C0A7A5" w14:textId="2306EA2E" w:rsidR="00BE6D4F" w:rsidRDefault="00BE6D4F" w:rsidP="000C4374">
      <w:pPr>
        <w:pStyle w:val="Listaszerbekezds"/>
        <w:numPr>
          <w:ilvl w:val="0"/>
          <w:numId w:val="12"/>
        </w:numPr>
      </w:pPr>
      <w:del w:id="1464" w:author="Selyem Péter Ferenc" w:date="2025-04-28T15:43:00Z">
        <w:r w:rsidDel="00CE1BDB">
          <w:delText>Price</w:delText>
        </w:r>
      </w:del>
      <w:ins w:id="1465" w:author="Win10" w:date="2025-04-25T23:03:00Z">
        <w:del w:id="1466" w:author="Selyem Péter Ferenc" w:date="2025-04-28T15:43:00Z">
          <w:r w:rsidR="00D447FE" w:rsidDel="00CE1BDB">
            <w:delText>:</w:delText>
          </w:r>
        </w:del>
      </w:ins>
      <w:del w:id="1467" w:author="Selyem Péter Ferenc" w:date="2025-04-28T15:43:00Z">
        <w:r w:rsidDel="00CE1BDB">
          <w:delText xml:space="preserve">, </w:delText>
        </w:r>
      </w:del>
      <w:ins w:id="1468" w:author="Win10" w:date="2025-04-25T23:05:00Z">
        <w:del w:id="1469" w:author="Selyem Péter Ferenc" w:date="2025-04-28T15:43:00Z">
          <w:r w:rsidR="00D447FE" w:rsidDel="00CE1BDB">
            <w:delText xml:space="preserve">a </w:delText>
          </w:r>
        </w:del>
      </w:ins>
      <w:del w:id="1470" w:author="Selyem Péter Ferenc" w:date="2025-04-28T15:43:00Z">
        <w:r w:rsidDel="00CE1BDB">
          <w:delText>jegy á</w:delText>
        </w:r>
      </w:del>
      <w:ins w:id="1471" w:author="Selyem Péter Ferenc" w:date="2025-04-28T15:43:00Z">
        <w:r w:rsidR="00CE1BDB">
          <w:t>Á</w:t>
        </w:r>
      </w:ins>
      <w:r>
        <w:t>ra</w:t>
      </w:r>
    </w:p>
    <w:p w14:paraId="1EDF97D7" w14:textId="4089E241" w:rsidR="00BE6D4F" w:rsidDel="00CE1BDB" w:rsidRDefault="00BE6D4F" w:rsidP="000C4374">
      <w:pPr>
        <w:pStyle w:val="Listaszerbekezds"/>
        <w:numPr>
          <w:ilvl w:val="0"/>
          <w:numId w:val="12"/>
        </w:numPr>
        <w:rPr>
          <w:del w:id="1472" w:author="Selyem Péter Ferenc" w:date="2025-04-28T15:43:00Z"/>
        </w:rPr>
      </w:pPr>
      <w:del w:id="1473" w:author="Selyem Péter Ferenc" w:date="2025-04-28T15:43:00Z">
        <w:r w:rsidDel="00CE1BDB">
          <w:delText>ImageData</w:delText>
        </w:r>
      </w:del>
      <w:ins w:id="1474" w:author="Win10" w:date="2025-04-25T23:03:00Z">
        <w:del w:id="1475" w:author="Selyem Péter Ferenc" w:date="2025-04-28T15:43:00Z">
          <w:r w:rsidR="00D447FE" w:rsidDel="00CE1BDB">
            <w:delText>:</w:delText>
          </w:r>
        </w:del>
      </w:ins>
      <w:del w:id="1476" w:author="Selyem Péter Ferenc" w:date="2025-04-28T15:43:00Z">
        <w:r w:rsidDel="00CE1BDB">
          <w:delText>, kép a jegyhez</w:delText>
        </w:r>
      </w:del>
    </w:p>
    <w:p w14:paraId="643A38F8" w14:textId="5BFD7428" w:rsidR="00BE6D4F" w:rsidRDefault="00BE6D4F" w:rsidP="000C4374">
      <w:pPr>
        <w:pStyle w:val="Listaszerbekezds"/>
        <w:numPr>
          <w:ilvl w:val="0"/>
          <w:numId w:val="12"/>
        </w:numPr>
        <w:rPr>
          <w:ins w:id="1477" w:author="Péter Selyem" w:date="2025-05-05T19:39:00Z" w16du:dateUtc="2025-05-05T17:39:00Z"/>
        </w:rPr>
      </w:pPr>
      <w:del w:id="1478" w:author="Selyem Péter Ferenc" w:date="2025-04-28T15:43:00Z">
        <w:r w:rsidDel="00CE1BDB">
          <w:delText>ImageType</w:delText>
        </w:r>
      </w:del>
      <w:ins w:id="1479" w:author="Win10" w:date="2025-04-25T23:03:00Z">
        <w:del w:id="1480" w:author="Selyem Péter Ferenc" w:date="2025-04-28T15:43:00Z">
          <w:r w:rsidR="00D447FE" w:rsidDel="00CE1BDB">
            <w:delText>:</w:delText>
          </w:r>
        </w:del>
      </w:ins>
      <w:del w:id="1481" w:author="Selyem Péter Ferenc" w:date="2025-04-28T15:43:00Z">
        <w:r w:rsidDel="00CE1BDB">
          <w:delText>, a kép fáj lformátuma</w:delText>
        </w:r>
      </w:del>
      <w:ins w:id="1482" w:author="Selyem Péter Ferenc" w:date="2025-04-28T15:43:00Z">
        <w:r w:rsidR="00CE1BDB">
          <w:t>Képe</w:t>
        </w:r>
      </w:ins>
    </w:p>
    <w:p w14:paraId="018B261D" w14:textId="77777777" w:rsidR="005A225A" w:rsidRDefault="005A225A">
      <w:pPr>
        <w:pPrChange w:id="1483" w:author="Péter Selyem" w:date="2025-05-05T19:39:00Z" w16du:dateUtc="2025-05-05T17:39:00Z">
          <w:pPr>
            <w:pStyle w:val="Listaszerbekezds"/>
            <w:numPr>
              <w:numId w:val="12"/>
            </w:numPr>
            <w:ind w:left="720"/>
          </w:pPr>
        </w:pPrChange>
      </w:pPr>
    </w:p>
    <w:p w14:paraId="68E0578D" w14:textId="40FCCD59" w:rsidR="00E71E99" w:rsidRPr="005A225A" w:rsidDel="00CE1BDB" w:rsidRDefault="00E71E99">
      <w:pPr>
        <w:ind w:firstLine="0"/>
        <w:rPr>
          <w:del w:id="1484" w:author="Selyem Péter Ferenc" w:date="2025-04-28T15:44:00Z"/>
        </w:rPr>
        <w:pPrChange w:id="1485" w:author="Péter Selyem" w:date="2025-05-05T19:39:00Z" w16du:dateUtc="2025-05-05T17:39:00Z">
          <w:pPr>
            <w:pStyle w:val="Cmsor2"/>
          </w:pPr>
        </w:pPrChange>
      </w:pPr>
      <w:r w:rsidRPr="005A225A">
        <w:rPr>
          <w:b/>
          <w:bCs/>
          <w:rPrChange w:id="1486" w:author="Péter Selyem" w:date="2025-05-05T19:39:00Z" w16du:dateUtc="2025-05-05T17:39:00Z">
            <w:rPr>
              <w:b w:val="0"/>
            </w:rPr>
          </w:rPrChange>
        </w:rPr>
        <w:t>BoughtTickets</w:t>
      </w:r>
      <w:ins w:id="1487" w:author="Selyem Péter Ferenc" w:date="2025-04-28T15:43:00Z">
        <w:r w:rsidR="00CE1BDB" w:rsidRPr="005A225A">
          <w:t xml:space="preserve"> táblában vannak a megvásárolt jegyek tárolva a következő módon:</w:t>
        </w:r>
      </w:ins>
    </w:p>
    <w:p w14:paraId="1996FF39" w14:textId="0C5C0551" w:rsidR="00E71E99" w:rsidRDefault="00E71E99">
      <w:pPr>
        <w:ind w:firstLine="0"/>
        <w:pPrChange w:id="1488" w:author="Péter Selyem" w:date="2025-05-05T19:39:00Z" w16du:dateUtc="2025-05-05T17:39:00Z">
          <w:pPr>
            <w:pStyle w:val="Firstparagraph"/>
            <w:numPr>
              <w:numId w:val="13"/>
            </w:numPr>
            <w:ind w:left="720" w:hanging="360"/>
          </w:pPr>
        </w:pPrChange>
      </w:pPr>
      <w:del w:id="1489" w:author="Selyem Péter Ferenc" w:date="2025-04-28T15:44:00Z">
        <w:r w:rsidDel="00CE1BDB">
          <w:delText>id</w:delText>
        </w:r>
      </w:del>
      <w:ins w:id="1490" w:author="Win10" w:date="2025-04-25T23:04:00Z">
        <w:del w:id="1491" w:author="Selyem Péter Ferenc" w:date="2025-04-28T15:44:00Z">
          <w:r w:rsidR="00D447FE" w:rsidDel="00CE1BDB">
            <w:delText>:</w:delText>
          </w:r>
        </w:del>
      </w:ins>
      <w:del w:id="1492" w:author="Win10" w:date="2025-04-25T23:04:00Z">
        <w:r w:rsidDel="00D447FE">
          <w:delText>,</w:delText>
        </w:r>
      </w:del>
      <w:del w:id="1493" w:author="Selyem Péter Ferenc" w:date="2025-04-28T15:44:00Z">
        <w:r w:rsidDel="00CE1BDB">
          <w:delText xml:space="preserve"> </w:delText>
        </w:r>
      </w:del>
      <w:ins w:id="1494" w:author="Win10" w:date="2025-04-25T23:07:00Z">
        <w:del w:id="1495" w:author="Selyem Péter Ferenc" w:date="2025-04-28T15:44:00Z">
          <w:r w:rsidR="00D447FE" w:rsidDel="00CE1BDB">
            <w:delText xml:space="preserve">a </w:delText>
          </w:r>
        </w:del>
      </w:ins>
      <w:del w:id="1496" w:author="Selyem Péter Ferenc" w:date="2025-04-28T15:44:00Z">
        <w:r w:rsidDel="00CE1BDB">
          <w:delText>megvásárolt jegy azonosítója</w:delText>
        </w:r>
      </w:del>
    </w:p>
    <w:p w14:paraId="59A78A62" w14:textId="10AC86F0" w:rsidR="00E71E99" w:rsidRDefault="00CE1BDB" w:rsidP="000C4374">
      <w:pPr>
        <w:pStyle w:val="Listaszerbekezds"/>
        <w:numPr>
          <w:ilvl w:val="0"/>
          <w:numId w:val="13"/>
        </w:numPr>
      </w:pPr>
      <w:ins w:id="1497" w:author="Selyem Péter Ferenc" w:date="2025-04-28T15:44:00Z">
        <w:r>
          <w:t>j</w:t>
        </w:r>
      </w:ins>
      <w:del w:id="1498" w:author="Selyem Péter Ferenc" w:date="2025-04-28T15:44:00Z">
        <w:r w:rsidR="00E71E99" w:rsidDel="00CE1BDB">
          <w:delText>TicketTypeId</w:delText>
        </w:r>
      </w:del>
      <w:ins w:id="1499" w:author="Win10" w:date="2025-04-25T23:04:00Z">
        <w:del w:id="1500" w:author="Selyem Péter Ferenc" w:date="2025-04-28T15:44:00Z">
          <w:r w:rsidR="00D447FE" w:rsidDel="00CE1BDB">
            <w:delText>:</w:delText>
          </w:r>
        </w:del>
      </w:ins>
      <w:del w:id="1501" w:author="Win10" w:date="2025-04-25T23:04:00Z">
        <w:r w:rsidR="00E71E99" w:rsidDel="00D447FE">
          <w:delText>,</w:delText>
        </w:r>
      </w:del>
      <w:del w:id="1502" w:author="Selyem Péter Ferenc" w:date="2025-04-28T15:44:00Z">
        <w:r w:rsidR="00E71E99" w:rsidDel="00CE1BDB">
          <w:delText xml:space="preserve"> j</w:delText>
        </w:r>
      </w:del>
      <w:r w:rsidR="00E71E99">
        <w:t>egy típus</w:t>
      </w:r>
      <w:ins w:id="1503" w:author="Selyem Péter Ferenc" w:date="2025-04-28T15:44:00Z">
        <w:r>
          <w:t>ának</w:t>
        </w:r>
      </w:ins>
      <w:r w:rsidR="00E71E99">
        <w:t xml:space="preserve"> azonosító</w:t>
      </w:r>
      <w:ins w:id="1504" w:author="Selyem Péter Ferenc" w:date="2025-04-28T15:44:00Z">
        <w:r>
          <w:t>ja</w:t>
        </w:r>
      </w:ins>
      <w:ins w:id="1505" w:author="Selyem Péter Ferenc" w:date="2025-04-30T09:05:00Z">
        <w:r w:rsidR="00000E21">
          <w:t xml:space="preserve"> A TicketTypes táblából</w:t>
        </w:r>
      </w:ins>
    </w:p>
    <w:p w14:paraId="5048FA8C" w14:textId="6987AA06" w:rsidR="00E71E99" w:rsidRDefault="00CE1BDB" w:rsidP="000C4374">
      <w:pPr>
        <w:pStyle w:val="Listaszerbekezds"/>
        <w:numPr>
          <w:ilvl w:val="0"/>
          <w:numId w:val="13"/>
        </w:numPr>
      </w:pPr>
      <w:ins w:id="1506" w:author="Selyem Péter Ferenc" w:date="2025-04-28T15:44:00Z">
        <w:r>
          <w:t>A</w:t>
        </w:r>
      </w:ins>
      <w:del w:id="1507" w:author="Selyem Péter Ferenc" w:date="2025-04-28T15:44:00Z">
        <w:r w:rsidR="00E71E99" w:rsidDel="00CE1BDB">
          <w:delText>UserId</w:delText>
        </w:r>
      </w:del>
      <w:ins w:id="1508" w:author="Win10" w:date="2025-04-25T23:04:00Z">
        <w:del w:id="1509" w:author="Selyem Péter Ferenc" w:date="2025-04-28T15:44:00Z">
          <w:r w:rsidR="00D447FE" w:rsidDel="00CE1BDB">
            <w:delText>:</w:delText>
          </w:r>
        </w:del>
      </w:ins>
      <w:del w:id="1510" w:author="Win10" w:date="2025-04-25T23:04:00Z">
        <w:r w:rsidR="00E71E99" w:rsidDel="00D447FE">
          <w:delText>,</w:delText>
        </w:r>
      </w:del>
      <w:del w:id="1511" w:author="Selyem Péter Ferenc" w:date="2025-04-28T15:44:00Z">
        <w:r w:rsidR="00E71E99" w:rsidDel="00CE1BDB">
          <w:delText xml:space="preserve"> a</w:delText>
        </w:r>
      </w:del>
      <w:r w:rsidR="00E71E99">
        <w:t xml:space="preserve"> felhasználó azonosítója, aki megvette a jegyet</w:t>
      </w:r>
    </w:p>
    <w:p w14:paraId="5A0D594A" w14:textId="3F7AE0B2" w:rsidR="00E71E99" w:rsidRDefault="00E71E99" w:rsidP="000C4374">
      <w:pPr>
        <w:pStyle w:val="Listaszerbekezds"/>
        <w:numPr>
          <w:ilvl w:val="0"/>
          <w:numId w:val="13"/>
        </w:numPr>
        <w:rPr>
          <w:ins w:id="1512" w:author="Péter Selyem" w:date="2025-05-05T19:39:00Z" w16du:dateUtc="2025-05-05T17:39:00Z"/>
        </w:rPr>
      </w:pPr>
      <w:del w:id="1513" w:author="Selyem Péter Ferenc" w:date="2025-04-28T15:44:00Z">
        <w:r w:rsidDel="00CE1BDB">
          <w:delText>Dur</w:delText>
        </w:r>
        <w:r w:rsidR="0007125A" w:rsidDel="00CE1BDB">
          <w:delText>ation</w:delText>
        </w:r>
      </w:del>
      <w:ins w:id="1514" w:author="Win10" w:date="2025-04-25T23:04:00Z">
        <w:del w:id="1515" w:author="Selyem Péter Ferenc" w:date="2025-04-28T15:44:00Z">
          <w:r w:rsidR="00D447FE" w:rsidDel="00CE1BDB">
            <w:delText>:</w:delText>
          </w:r>
        </w:del>
      </w:ins>
      <w:ins w:id="1516" w:author="Selyem Péter Ferenc" w:date="2025-04-28T15:44:00Z">
        <w:r w:rsidR="00CE1BDB">
          <w:t>A</w:t>
        </w:r>
      </w:ins>
      <w:del w:id="1517" w:author="Win10" w:date="2025-04-25T23:04:00Z">
        <w:r w:rsidR="0007125A" w:rsidDel="00D447FE">
          <w:delText>,</w:delText>
        </w:r>
      </w:del>
      <w:r w:rsidR="0007125A">
        <w:t xml:space="preserve"> visszamaradt idő/használat</w:t>
      </w:r>
    </w:p>
    <w:p w14:paraId="28A7B336" w14:textId="77777777" w:rsidR="005A225A" w:rsidRPr="00E71E99" w:rsidRDefault="005A225A">
      <w:pPr>
        <w:pPrChange w:id="1518" w:author="Péter Selyem" w:date="2025-05-05T19:39:00Z" w16du:dateUtc="2025-05-05T17:39:00Z">
          <w:pPr>
            <w:pStyle w:val="Listaszerbekezds"/>
            <w:numPr>
              <w:numId w:val="13"/>
            </w:numPr>
            <w:ind w:left="720"/>
          </w:pPr>
        </w:pPrChange>
      </w:pPr>
    </w:p>
    <w:p w14:paraId="0A8FA6C0" w14:textId="53EDBBE7" w:rsidR="00E71E99" w:rsidRPr="005A225A" w:rsidDel="00CE1BDB" w:rsidRDefault="00E71E99">
      <w:pPr>
        <w:ind w:firstLine="0"/>
        <w:rPr>
          <w:del w:id="1519" w:author="Selyem Péter Ferenc" w:date="2025-04-28T15:46:00Z"/>
        </w:rPr>
        <w:pPrChange w:id="1520" w:author="Péter Selyem" w:date="2025-05-05T19:39:00Z" w16du:dateUtc="2025-05-05T17:39:00Z">
          <w:pPr>
            <w:pStyle w:val="Cmsor2"/>
          </w:pPr>
        </w:pPrChange>
      </w:pPr>
      <w:commentRangeStart w:id="1521"/>
      <w:r w:rsidRPr="005A225A">
        <w:rPr>
          <w:b/>
          <w:bCs/>
          <w:rPrChange w:id="1522" w:author="Péter Selyem" w:date="2025-05-05T19:39:00Z" w16du:dateUtc="2025-05-05T17:39:00Z">
            <w:rPr>
              <w:b w:val="0"/>
            </w:rPr>
          </w:rPrChange>
        </w:rPr>
        <w:t>ActiveTickets</w:t>
      </w:r>
      <w:commentRangeEnd w:id="1521"/>
      <w:r w:rsidR="00184E84" w:rsidRPr="005A225A">
        <w:rPr>
          <w:bCs/>
          <w:rPrChange w:id="1523" w:author="Péter Selyem" w:date="2025-05-05T19:39:00Z" w16du:dateUtc="2025-05-05T17:39:00Z">
            <w:rPr>
              <w:rStyle w:val="Jegyzethivatkozs"/>
            </w:rPr>
          </w:rPrChange>
        </w:rPr>
        <w:commentReference w:id="1521"/>
      </w:r>
      <w:ins w:id="1524" w:author="Selyem Péter Ferenc" w:date="2025-04-28T15:45:00Z">
        <w:r w:rsidR="00CE1BDB" w:rsidRPr="005A225A">
          <w:t xml:space="preserve"> táblában a jelenleg aktív jegyek vannak eltárolva:</w:t>
        </w:r>
      </w:ins>
    </w:p>
    <w:p w14:paraId="7D6666A2" w14:textId="1112AC1C" w:rsidR="0007125A" w:rsidRDefault="0007125A">
      <w:pPr>
        <w:ind w:firstLine="0"/>
        <w:pPrChange w:id="1525" w:author="Péter Selyem" w:date="2025-05-05T19:39:00Z" w16du:dateUtc="2025-05-05T17:39:00Z">
          <w:pPr>
            <w:pStyle w:val="Firstparagraph"/>
            <w:numPr>
              <w:numId w:val="14"/>
            </w:numPr>
            <w:ind w:left="720" w:hanging="360"/>
          </w:pPr>
        </w:pPrChange>
      </w:pPr>
      <w:del w:id="1526" w:author="Selyem Péter Ferenc" w:date="2025-04-28T15:46:00Z">
        <w:r w:rsidDel="00CE1BDB">
          <w:delText>id</w:delText>
        </w:r>
      </w:del>
      <w:ins w:id="1527" w:author="Win10" w:date="2025-04-25T23:12:00Z">
        <w:del w:id="1528" w:author="Selyem Péter Ferenc" w:date="2025-04-28T15:46:00Z">
          <w:r w:rsidR="00184E84" w:rsidDel="00CE1BDB">
            <w:delText>:</w:delText>
          </w:r>
        </w:del>
      </w:ins>
      <w:del w:id="1529" w:author="Win10" w:date="2025-04-25T23:12:00Z">
        <w:r w:rsidDel="00184E84">
          <w:delText>,</w:delText>
        </w:r>
      </w:del>
      <w:del w:id="1530" w:author="Selyem Péter Ferenc" w:date="2025-04-28T15:46:00Z">
        <w:r w:rsidDel="00CE1BDB">
          <w:delText xml:space="preserve"> egyedi azonos</w:delText>
        </w:r>
      </w:del>
      <w:ins w:id="1531" w:author="Win10" w:date="2025-04-25T22:48:00Z">
        <w:del w:id="1532" w:author="Selyem Péter Ferenc" w:date="2025-04-28T15:46:00Z">
          <w:r w:rsidR="0054303A" w:rsidDel="00CE1BDB">
            <w:delText>í</w:delText>
          </w:r>
        </w:del>
      </w:ins>
      <w:del w:id="1533" w:author="Win10" w:date="2025-04-25T22:48:00Z">
        <w:r w:rsidDel="0054303A">
          <w:delText>y</w:delText>
        </w:r>
      </w:del>
      <w:del w:id="1534" w:author="Selyem Péter Ferenc" w:date="2025-04-28T15:46:00Z">
        <w:r w:rsidDel="00CE1BDB">
          <w:delText>tó</w:delText>
        </w:r>
      </w:del>
    </w:p>
    <w:p w14:paraId="36D11AE6" w14:textId="7F3E66B3" w:rsidR="0007125A" w:rsidRDefault="00CE1BDB" w:rsidP="000C4374">
      <w:pPr>
        <w:pStyle w:val="Listaszerbekezds"/>
        <w:numPr>
          <w:ilvl w:val="0"/>
          <w:numId w:val="14"/>
        </w:numPr>
        <w:rPr>
          <w:ins w:id="1535" w:author="Selyem Péter Ferenc" w:date="2025-04-30T09:04:00Z"/>
        </w:rPr>
      </w:pPr>
      <w:ins w:id="1536" w:author="Selyem Péter Ferenc" w:date="2025-04-28T15:46:00Z">
        <w:r>
          <w:t>A b</w:t>
        </w:r>
      </w:ins>
      <w:del w:id="1537" w:author="Selyem Péter Ferenc" w:date="2025-04-28T15:46:00Z">
        <w:r w:rsidR="0007125A" w:rsidDel="00CE1BDB">
          <w:delText>AccessCode</w:delText>
        </w:r>
      </w:del>
      <w:ins w:id="1538" w:author="Win10" w:date="2025-04-25T23:12:00Z">
        <w:del w:id="1539" w:author="Selyem Péter Ferenc" w:date="2025-04-28T15:46:00Z">
          <w:r w:rsidR="00184E84" w:rsidDel="00CE1BDB">
            <w:delText>:</w:delText>
          </w:r>
        </w:del>
      </w:ins>
      <w:del w:id="1540" w:author="Win10" w:date="2025-04-25T23:12:00Z">
        <w:r w:rsidR="0007125A" w:rsidDel="00184E84">
          <w:delText>,</w:delText>
        </w:r>
      </w:del>
      <w:del w:id="1541" w:author="Selyem Péter Ferenc" w:date="2025-04-28T15:46:00Z">
        <w:r w:rsidR="0007125A" w:rsidDel="00CE1BDB">
          <w:delText xml:space="preserve"> a felhasznált jeggyel kapott b</w:delText>
        </w:r>
      </w:del>
      <w:r w:rsidR="0007125A">
        <w:t>elépési kód</w:t>
      </w:r>
      <w:ins w:id="1542" w:author="Selyem Péter Ferenc" w:date="2025-04-28T15:46:00Z">
        <w:r>
          <w:t>dal</w:t>
        </w:r>
      </w:ins>
    </w:p>
    <w:p w14:paraId="17F6ECD9" w14:textId="0FEC08D2" w:rsidR="00000E21" w:rsidRDefault="00000E21" w:rsidP="000C4374">
      <w:pPr>
        <w:pStyle w:val="Listaszerbekezds"/>
        <w:numPr>
          <w:ilvl w:val="0"/>
          <w:numId w:val="14"/>
        </w:numPr>
      </w:pPr>
      <w:ins w:id="1543" w:author="Selyem Péter Ferenc" w:date="2025-04-30T09:04:00Z">
        <w:r>
          <w:t>Megvett jegy azonosítója a BoughtTicket táblából</w:t>
        </w:r>
      </w:ins>
    </w:p>
    <w:p w14:paraId="210F56FE" w14:textId="37F50062" w:rsidR="0007125A" w:rsidRDefault="0007125A" w:rsidP="000C4374">
      <w:pPr>
        <w:pStyle w:val="Listaszerbekezds"/>
        <w:numPr>
          <w:ilvl w:val="0"/>
          <w:numId w:val="14"/>
        </w:numPr>
      </w:pPr>
      <w:del w:id="1544" w:author="Selyem Péter Ferenc" w:date="2025-04-28T15:46:00Z">
        <w:r w:rsidDel="00CE1BDB">
          <w:delText>UserId</w:delText>
        </w:r>
      </w:del>
      <w:ins w:id="1545" w:author="Win10" w:date="2025-04-25T23:13:00Z">
        <w:del w:id="1546" w:author="Selyem Péter Ferenc" w:date="2025-04-28T15:46:00Z">
          <w:r w:rsidR="00184E84" w:rsidDel="00CE1BDB">
            <w:delText>:</w:delText>
          </w:r>
        </w:del>
      </w:ins>
      <w:del w:id="1547" w:author="Win10" w:date="2025-04-25T23:13:00Z">
        <w:r w:rsidDel="00184E84">
          <w:delText>,</w:delText>
        </w:r>
      </w:del>
      <w:del w:id="1548" w:author="Selyem Péter Ferenc" w:date="2025-04-28T15:46:00Z">
        <w:r w:rsidDel="00CE1BDB">
          <w:delText xml:space="preserve"> a </w:delText>
        </w:r>
      </w:del>
      <w:ins w:id="1549" w:author="Selyem Péter Ferenc" w:date="2025-04-28T15:46:00Z">
        <w:r w:rsidR="00CE1BDB">
          <w:t>J</w:t>
        </w:r>
      </w:ins>
      <w:del w:id="1550" w:author="Selyem Péter Ferenc" w:date="2025-04-28T15:46:00Z">
        <w:r w:rsidDel="00CE1BDB">
          <w:delText>j</w:delText>
        </w:r>
      </w:del>
      <w:r>
        <w:t>egy tulajdonos</w:t>
      </w:r>
      <w:ins w:id="1551" w:author="Selyem Péter Ferenc" w:date="2025-04-28T15:46:00Z">
        <w:r w:rsidR="00CE1BDB">
          <w:t>ának</w:t>
        </w:r>
      </w:ins>
      <w:r>
        <w:t xml:space="preserve"> azonosítój</w:t>
      </w:r>
      <w:ins w:id="1552" w:author="Selyem Péter Ferenc" w:date="2025-04-28T15:46:00Z">
        <w:r w:rsidR="00CE1BDB">
          <w:t>ával</w:t>
        </w:r>
      </w:ins>
      <w:ins w:id="1553" w:author="Selyem Péter Ferenc" w:date="2025-04-30T09:05:00Z">
        <w:r w:rsidR="00000E21">
          <w:t xml:space="preserve"> a User táblából</w:t>
        </w:r>
      </w:ins>
      <w:del w:id="1554" w:author="Selyem Péter Ferenc" w:date="2025-04-28T15:46:00Z">
        <w:r w:rsidDel="00CE1BDB">
          <w:delText>a</w:delText>
        </w:r>
      </w:del>
    </w:p>
    <w:p w14:paraId="6E0A945F" w14:textId="77777777" w:rsidR="005A225A" w:rsidRDefault="00CE1BDB" w:rsidP="000C4374">
      <w:pPr>
        <w:pStyle w:val="Listaszerbekezds"/>
        <w:numPr>
          <w:ilvl w:val="0"/>
          <w:numId w:val="14"/>
        </w:numPr>
        <w:rPr>
          <w:ins w:id="1555" w:author="Péter Selyem" w:date="2025-05-05T19:39:00Z" w16du:dateUtc="2025-05-05T17:39:00Z"/>
        </w:rPr>
      </w:pPr>
      <w:ins w:id="1556" w:author="Selyem Péter Ferenc" w:date="2025-04-28T15:47:00Z">
        <w:r>
          <w:t xml:space="preserve">És a </w:t>
        </w:r>
      </w:ins>
      <w:del w:id="1557" w:author="Selyem Péter Ferenc" w:date="2025-04-28T15:46:00Z">
        <w:r w:rsidR="0007125A" w:rsidDel="00CE1BDB">
          <w:delText>ExpireDate</w:delText>
        </w:r>
      </w:del>
      <w:ins w:id="1558" w:author="Win10" w:date="2025-04-25T23:13:00Z">
        <w:del w:id="1559" w:author="Selyem Péter Ferenc" w:date="2025-04-28T15:46:00Z">
          <w:r w:rsidR="00184E84" w:rsidDel="00CE1BDB">
            <w:delText>:</w:delText>
          </w:r>
        </w:del>
      </w:ins>
      <w:del w:id="1560" w:author="Win10" w:date="2025-04-25T23:13:00Z">
        <w:r w:rsidR="0007125A" w:rsidDel="00184E84">
          <w:delText>,</w:delText>
        </w:r>
      </w:del>
      <w:del w:id="1561" w:author="Selyem Péter Ferenc" w:date="2025-04-28T15:46:00Z">
        <w:r w:rsidR="0007125A" w:rsidDel="00CE1BDB">
          <w:delText xml:space="preserve"> </w:delText>
        </w:r>
        <w:commentRangeStart w:id="1562"/>
        <w:r w:rsidR="0007125A" w:rsidDel="00CE1BDB">
          <w:delText>a</w:delText>
        </w:r>
      </w:del>
      <w:r w:rsidR="0007125A">
        <w:t xml:space="preserve"> jegy </w:t>
      </w:r>
      <w:del w:id="1563" w:author="Selyem Péter Ferenc" w:date="2025-04-30T09:04:00Z">
        <w:r w:rsidR="0007125A" w:rsidDel="00000E21">
          <w:delText>érvényességének idej</w:delText>
        </w:r>
      </w:del>
      <w:ins w:id="1564" w:author="Selyem Péter Ferenc" w:date="2025-04-30T09:04:00Z">
        <w:r w:rsidR="00000E21">
          <w:t>lejárati ideje</w:t>
        </w:r>
      </w:ins>
    </w:p>
    <w:p w14:paraId="693D0822" w14:textId="4E7B5F79" w:rsidR="0007125A" w:rsidRPr="0007125A" w:rsidRDefault="0007125A">
      <w:pPr>
        <w:pPrChange w:id="1565" w:author="Péter Selyem" w:date="2025-05-05T19:39:00Z" w16du:dateUtc="2025-05-05T17:39:00Z">
          <w:pPr>
            <w:pStyle w:val="Listaszerbekezds"/>
            <w:numPr>
              <w:numId w:val="14"/>
            </w:numPr>
            <w:ind w:left="720"/>
          </w:pPr>
        </w:pPrChange>
      </w:pPr>
      <w:del w:id="1566" w:author="Selyem Péter Ferenc" w:date="2025-04-28T15:47:00Z">
        <w:r w:rsidDel="00CE1BDB">
          <w:delText>e</w:delText>
        </w:r>
      </w:del>
      <w:commentRangeEnd w:id="1562"/>
      <w:r w:rsidR="00184E84">
        <w:rPr>
          <w:rStyle w:val="Jegyzethivatkozs"/>
        </w:rPr>
        <w:commentReference w:id="1562"/>
      </w:r>
    </w:p>
    <w:p w14:paraId="1DBF0365" w14:textId="6D53BAD3" w:rsidR="00E71E99" w:rsidRPr="005A225A" w:rsidDel="00CE1BDB" w:rsidRDefault="00E71E99">
      <w:pPr>
        <w:ind w:firstLine="0"/>
        <w:rPr>
          <w:del w:id="1567" w:author="Selyem Péter Ferenc" w:date="2025-04-28T15:47:00Z"/>
        </w:rPr>
        <w:pPrChange w:id="1568" w:author="Péter Selyem" w:date="2025-05-05T19:39:00Z" w16du:dateUtc="2025-05-05T17:39:00Z">
          <w:pPr>
            <w:pStyle w:val="Cmsor2"/>
          </w:pPr>
        </w:pPrChange>
      </w:pPr>
      <w:r w:rsidRPr="005A225A">
        <w:rPr>
          <w:b/>
          <w:bCs/>
          <w:rPrChange w:id="1569" w:author="Péter Selyem" w:date="2025-05-05T19:39:00Z" w16du:dateUtc="2025-05-05T17:39:00Z">
            <w:rPr>
              <w:b w:val="0"/>
            </w:rPr>
          </w:rPrChange>
        </w:rPr>
        <w:t>Logs</w:t>
      </w:r>
      <w:ins w:id="1570" w:author="Selyem Péter Ferenc" w:date="2025-04-28T15:47:00Z">
        <w:r w:rsidR="00CE1BDB" w:rsidRPr="005A225A">
          <w:t xml:space="preserve"> táblában tárolódik a felhasználók álltal felvitt edzések:</w:t>
        </w:r>
      </w:ins>
    </w:p>
    <w:p w14:paraId="22A84835" w14:textId="2B816A0D" w:rsidR="0007125A" w:rsidRDefault="0007125A">
      <w:pPr>
        <w:ind w:firstLine="0"/>
        <w:pPrChange w:id="1571" w:author="Péter Selyem" w:date="2025-05-05T19:39:00Z" w16du:dateUtc="2025-05-05T17:39:00Z">
          <w:pPr>
            <w:pStyle w:val="Firstparagraph"/>
            <w:numPr>
              <w:numId w:val="15"/>
            </w:numPr>
            <w:ind w:left="720" w:hanging="360"/>
          </w:pPr>
        </w:pPrChange>
      </w:pPr>
      <w:del w:id="1572" w:author="Selyem Péter Ferenc" w:date="2025-04-28T15:47:00Z">
        <w:r w:rsidDel="00CE1BDB">
          <w:delText>id</w:delText>
        </w:r>
      </w:del>
      <w:ins w:id="1573" w:author="Win10" w:date="2025-04-25T23:13:00Z">
        <w:del w:id="1574" w:author="Selyem Péter Ferenc" w:date="2025-04-28T15:47:00Z">
          <w:r w:rsidR="00184E84" w:rsidDel="00CE1BDB">
            <w:delText>:</w:delText>
          </w:r>
        </w:del>
      </w:ins>
      <w:del w:id="1575" w:author="Win10" w:date="2025-04-25T23:13:00Z">
        <w:r w:rsidDel="00184E84">
          <w:delText>,</w:delText>
        </w:r>
      </w:del>
      <w:del w:id="1576" w:author="Selyem Péter Ferenc" w:date="2025-04-28T15:47:00Z">
        <w:r w:rsidDel="00CE1BDB">
          <w:delText xml:space="preserve"> egyedi azonosító</w:delText>
        </w:r>
      </w:del>
    </w:p>
    <w:p w14:paraId="4ABA687D" w14:textId="5BE9D164" w:rsidR="0007125A" w:rsidRDefault="0007125A" w:rsidP="000C4374">
      <w:pPr>
        <w:pStyle w:val="Listaszerbekezds"/>
        <w:numPr>
          <w:ilvl w:val="0"/>
          <w:numId w:val="15"/>
        </w:numPr>
      </w:pPr>
      <w:del w:id="1577" w:author="Selyem Péter Ferenc" w:date="2025-04-28T15:48:00Z">
        <w:r w:rsidDel="00CE1BDB">
          <w:delText>setGroupId</w:delText>
        </w:r>
      </w:del>
      <w:ins w:id="1578" w:author="Win10" w:date="2025-04-25T23:14:00Z">
        <w:del w:id="1579" w:author="Selyem Péter Ferenc" w:date="2025-04-28T15:48:00Z">
          <w:r w:rsidR="00184E84" w:rsidDel="00CE1BDB">
            <w:delText>:</w:delText>
          </w:r>
        </w:del>
      </w:ins>
      <w:del w:id="1580" w:author="Selyem Péter Ferenc" w:date="2025-04-28T15:48:00Z">
        <w:r w:rsidDel="00CE1BDB">
          <w:delText>, egy gyakorlatb</w:delText>
        </w:r>
      </w:del>
      <w:ins w:id="1581" w:author="Win10" w:date="2025-04-25T22:49:00Z">
        <w:del w:id="1582" w:author="Selyem Péter Ferenc" w:date="2025-04-28T15:48:00Z">
          <w:r w:rsidR="0054303A" w:rsidDel="00CE1BDB">
            <w:delText>ó</w:delText>
          </w:r>
        </w:del>
      </w:ins>
      <w:del w:id="1583" w:author="Selyem Péter Ferenc" w:date="2025-04-28T15:48:00Z">
        <w:r w:rsidDel="00CE1BDB">
          <w:delText>ol összecsoportosítja a setteket</w:delText>
        </w:r>
      </w:del>
      <w:ins w:id="1584" w:author="Selyem Péter Ferenc" w:date="2025-04-28T15:48:00Z">
        <w:r w:rsidR="00CE1BDB">
          <w:t>Csoportosító kulcsa</w:t>
        </w:r>
      </w:ins>
    </w:p>
    <w:p w14:paraId="7DF05DDE" w14:textId="714EE3E3" w:rsidR="0007125A" w:rsidRDefault="00CE1BDB" w:rsidP="000C4374">
      <w:pPr>
        <w:pStyle w:val="Listaszerbekezds"/>
        <w:numPr>
          <w:ilvl w:val="0"/>
          <w:numId w:val="15"/>
        </w:numPr>
      </w:pPr>
      <w:ins w:id="1585" w:author="Selyem Péter Ferenc" w:date="2025-04-28T15:48:00Z">
        <w:r>
          <w:t>A</w:t>
        </w:r>
      </w:ins>
      <w:del w:id="1586" w:author="Selyem Péter Ferenc" w:date="2025-04-28T15:48:00Z">
        <w:r w:rsidR="0007125A" w:rsidDel="00CE1BDB">
          <w:delText>ExerciseId</w:delText>
        </w:r>
      </w:del>
      <w:ins w:id="1587" w:author="Win10" w:date="2025-04-25T23:14:00Z">
        <w:del w:id="1588" w:author="Selyem Péter Ferenc" w:date="2025-04-28T15:48:00Z">
          <w:r w:rsidR="00184E84" w:rsidDel="00CE1BDB">
            <w:delText>:</w:delText>
          </w:r>
        </w:del>
      </w:ins>
      <w:del w:id="1589" w:author="Win10" w:date="2025-04-25T23:14:00Z">
        <w:r w:rsidR="0007125A" w:rsidDel="00184E84">
          <w:delText>,</w:delText>
        </w:r>
      </w:del>
      <w:del w:id="1590" w:author="Selyem Péter Ferenc" w:date="2025-04-28T15:48:00Z">
        <w:r w:rsidR="0007125A" w:rsidDel="00CE1BDB">
          <w:delText xml:space="preserve"> a</w:delText>
        </w:r>
      </w:del>
      <w:r w:rsidR="0007125A">
        <w:t xml:space="preserve">dott gyakorlat azonosítója </w:t>
      </w:r>
      <w:commentRangeStart w:id="1591"/>
      <w:r w:rsidR="0007125A">
        <w:t>az Exercise táblából</w:t>
      </w:r>
      <w:commentRangeEnd w:id="1591"/>
      <w:r w:rsidR="00184E84">
        <w:rPr>
          <w:rStyle w:val="Jegyzethivatkozs"/>
        </w:rPr>
        <w:commentReference w:id="1591"/>
      </w:r>
    </w:p>
    <w:p w14:paraId="126A0804" w14:textId="7FDA3BB7" w:rsidR="0007125A" w:rsidRDefault="0007125A" w:rsidP="000C4374">
      <w:pPr>
        <w:pStyle w:val="Listaszerbekezds"/>
        <w:numPr>
          <w:ilvl w:val="0"/>
          <w:numId w:val="15"/>
        </w:numPr>
      </w:pPr>
      <w:del w:id="1592" w:author="Selyem Péter Ferenc" w:date="2025-04-28T15:48:00Z">
        <w:r w:rsidDel="00210C2C">
          <w:delText>UserId</w:delText>
        </w:r>
      </w:del>
      <w:ins w:id="1593" w:author="Win10" w:date="2025-04-25T23:14:00Z">
        <w:del w:id="1594" w:author="Selyem Péter Ferenc" w:date="2025-04-28T15:48:00Z">
          <w:r w:rsidR="00184E84" w:rsidDel="00210C2C">
            <w:delText>:</w:delText>
          </w:r>
        </w:del>
      </w:ins>
      <w:del w:id="1595" w:author="Selyem Péter Ferenc" w:date="2025-04-28T15:48:00Z">
        <w:r w:rsidDel="00210C2C">
          <w:delText>, a</w:delText>
        </w:r>
      </w:del>
      <w:ins w:id="1596" w:author="Win10" w:date="2025-04-25T22:49:00Z">
        <w:del w:id="1597" w:author="Selyem Péter Ferenc" w:date="2025-04-28T15:48:00Z">
          <w:r w:rsidR="0032426B" w:rsidDel="00210C2C">
            <w:delText>zt a</w:delText>
          </w:r>
        </w:del>
      </w:ins>
      <w:del w:id="1598" w:author="Selyem Péter Ferenc" w:date="2025-04-28T15:48:00Z">
        <w:r w:rsidDel="00210C2C">
          <w:delText xml:space="preserve"> felhasználó</w:delText>
        </w:r>
      </w:del>
      <w:ins w:id="1599" w:author="Win10" w:date="2025-04-25T22:49:00Z">
        <w:del w:id="1600" w:author="Selyem Péter Ferenc" w:date="2025-04-28T15:48:00Z">
          <w:r w:rsidR="0032426B" w:rsidDel="00210C2C">
            <w:delText>t</w:delText>
          </w:r>
        </w:del>
      </w:ins>
      <w:del w:id="1601" w:author="Selyem Péter Ferenc" w:date="2025-04-28T15:48:00Z">
        <w:r w:rsidDel="00210C2C">
          <w:delText xml:space="preserve"> azonosítója</w:delText>
        </w:r>
      </w:del>
      <w:ins w:id="1602" w:author="Win10" w:date="2025-04-25T22:49:00Z">
        <w:del w:id="1603" w:author="Selyem Péter Ferenc" w:date="2025-04-28T15:48:00Z">
          <w:r w:rsidR="0032426B" w:rsidDel="00210C2C">
            <w:delText>,</w:delText>
          </w:r>
        </w:del>
      </w:ins>
      <w:del w:id="1604" w:author="Selyem Péter Ferenc" w:date="2025-04-28T15:48:00Z">
        <w:r w:rsidDel="00210C2C">
          <w:delText xml:space="preserve"> aki felvitte a naplózást</w:delText>
        </w:r>
      </w:del>
      <w:ins w:id="1605" w:author="Selyem Péter Ferenc" w:date="2025-04-28T15:48:00Z">
        <w:r w:rsidR="00210C2C">
          <w:t xml:space="preserve">A felhasználó </w:t>
        </w:r>
        <w:del w:id="1606" w:author="Péter Selyem" w:date="2025-05-05T18:20:00Z" w16du:dateUtc="2025-05-05T16:20:00Z">
          <w:r w:rsidR="00210C2C" w:rsidDel="008B4356">
            <w:delText>azonnosítója</w:delText>
          </w:r>
        </w:del>
      </w:ins>
      <w:ins w:id="1607" w:author="Péter Selyem" w:date="2025-05-05T18:20:00Z" w16du:dateUtc="2025-05-05T16:20:00Z">
        <w:r w:rsidR="008B4356">
          <w:t>azonosítója</w:t>
        </w:r>
      </w:ins>
      <w:ins w:id="1608" w:author="Selyem Péter Ferenc" w:date="2025-04-28T15:48:00Z">
        <w:r w:rsidR="00210C2C">
          <w:t xml:space="preserve"> a User </w:t>
        </w:r>
        <w:del w:id="1609" w:author="Péter Selyem" w:date="2025-05-05T18:20:00Z" w16du:dateUtc="2025-05-05T16:20:00Z">
          <w:r w:rsidR="00210C2C" w:rsidDel="008B4356">
            <w:delText>táblából</w:delText>
          </w:r>
        </w:del>
      </w:ins>
      <w:ins w:id="1610" w:author="Péter Selyem" w:date="2025-05-05T18:20:00Z" w16du:dateUtc="2025-05-05T16:20:00Z">
        <w:r w:rsidR="008B4356">
          <w:t>táblából,</w:t>
        </w:r>
      </w:ins>
      <w:ins w:id="1611" w:author="Selyem Péter Ferenc" w:date="2025-04-28T15:48:00Z">
        <w:r w:rsidR="00210C2C">
          <w:t xml:space="preserve"> aki felvitte az edzést</w:t>
        </w:r>
      </w:ins>
    </w:p>
    <w:p w14:paraId="44716B1D" w14:textId="31909A09" w:rsidR="0007125A" w:rsidRDefault="0007125A" w:rsidP="000C4374">
      <w:pPr>
        <w:pStyle w:val="Listaszerbekezds"/>
        <w:numPr>
          <w:ilvl w:val="0"/>
          <w:numId w:val="15"/>
        </w:numPr>
      </w:pPr>
      <w:del w:id="1612" w:author="Selyem Péter Ferenc" w:date="2025-04-28T15:49:00Z">
        <w:r w:rsidDel="00210C2C">
          <w:delText>Dat</w:delText>
        </w:r>
      </w:del>
      <w:ins w:id="1613" w:author="Win10" w:date="2025-04-25T22:50:00Z">
        <w:del w:id="1614" w:author="Selyem Péter Ferenc" w:date="2025-04-28T15:49:00Z">
          <w:r w:rsidR="0032426B" w:rsidDel="00210C2C">
            <w:delText>e</w:delText>
          </w:r>
        </w:del>
      </w:ins>
      <w:del w:id="1615" w:author="Selyem Péter Ferenc" w:date="2025-04-28T15:49:00Z">
        <w:r w:rsidDel="00210C2C">
          <w:delText>a</w:delText>
        </w:r>
      </w:del>
      <w:ins w:id="1616" w:author="Win10" w:date="2025-04-25T23:15:00Z">
        <w:del w:id="1617" w:author="Selyem Péter Ferenc" w:date="2025-04-28T15:49:00Z">
          <w:r w:rsidR="00184E84" w:rsidDel="00210C2C">
            <w:delText>:</w:delText>
          </w:r>
        </w:del>
      </w:ins>
      <w:del w:id="1618" w:author="Selyem Péter Ferenc" w:date="2025-04-28T15:49:00Z">
        <w:r w:rsidDel="00210C2C">
          <w:delText>, a</w:delText>
        </w:r>
      </w:del>
      <w:ins w:id="1619" w:author="Selyem Péter Ferenc" w:date="2025-04-28T15:49:00Z">
        <w:r w:rsidR="00210C2C">
          <w:t>A</w:t>
        </w:r>
      </w:ins>
      <w:r>
        <w:t xml:space="preserve"> gyakorlat dátuma</w:t>
      </w:r>
    </w:p>
    <w:p w14:paraId="2FDA4725" w14:textId="7B5DC5C5" w:rsidR="0007125A" w:rsidRDefault="0007125A" w:rsidP="000C4374">
      <w:pPr>
        <w:pStyle w:val="Listaszerbekezds"/>
        <w:numPr>
          <w:ilvl w:val="0"/>
          <w:numId w:val="15"/>
        </w:numPr>
        <w:rPr>
          <w:ins w:id="1620" w:author="Péter Selyem" w:date="2025-05-05T19:39:00Z" w16du:dateUtc="2025-05-05T17:39:00Z"/>
        </w:rPr>
      </w:pPr>
      <w:del w:id="1621" w:author="Selyem Péter Ferenc" w:date="2025-04-28T15:49:00Z">
        <w:r w:rsidDel="00210C2C">
          <w:delText>Repetition</w:delText>
        </w:r>
      </w:del>
      <w:ins w:id="1622" w:author="Win10" w:date="2025-04-25T23:15:00Z">
        <w:del w:id="1623" w:author="Selyem Péter Ferenc" w:date="2025-04-28T15:49:00Z">
          <w:r w:rsidR="00184E84" w:rsidDel="00210C2C">
            <w:delText>:</w:delText>
          </w:r>
        </w:del>
      </w:ins>
      <w:del w:id="1624" w:author="Selyem Péter Ferenc" w:date="2025-04-28T15:49:00Z">
        <w:r w:rsidDel="00210C2C">
          <w:delText>, g</w:delText>
        </w:r>
      </w:del>
      <w:ins w:id="1625" w:author="Selyem Péter Ferenc" w:date="2025-04-28T15:49:00Z">
        <w:r w:rsidR="00210C2C">
          <w:t>G</w:t>
        </w:r>
      </w:ins>
      <w:r>
        <w:t>yakorlat ismétlés</w:t>
      </w:r>
      <w:ins w:id="1626" w:author="Win10" w:date="2025-04-25T22:50:00Z">
        <w:r w:rsidR="0032426B">
          <w:t>s</w:t>
        </w:r>
      </w:ins>
      <w:r>
        <w:t>záma</w:t>
      </w:r>
    </w:p>
    <w:p w14:paraId="3FC83C6B" w14:textId="77777777" w:rsidR="005A225A" w:rsidRPr="0007125A" w:rsidRDefault="005A225A">
      <w:pPr>
        <w:pPrChange w:id="1627" w:author="Péter Selyem" w:date="2025-05-05T19:39:00Z" w16du:dateUtc="2025-05-05T17:39:00Z">
          <w:pPr>
            <w:pStyle w:val="Listaszerbekezds"/>
            <w:numPr>
              <w:numId w:val="15"/>
            </w:numPr>
            <w:ind w:left="720"/>
          </w:pPr>
        </w:pPrChange>
      </w:pPr>
    </w:p>
    <w:p w14:paraId="002006D9" w14:textId="22CF03FC" w:rsidR="00E71E99" w:rsidDel="00FE1E60" w:rsidRDefault="00210C2C">
      <w:pPr>
        <w:rPr>
          <w:del w:id="1628" w:author="Selyem Péter Ferenc" w:date="2025-04-28T15:50:00Z"/>
        </w:rPr>
      </w:pPr>
      <w:ins w:id="1629" w:author="Selyem Péter Ferenc" w:date="2025-04-28T15:50:00Z">
        <w:r w:rsidRPr="005A225A">
          <w:t xml:space="preserve">Az </w:t>
        </w:r>
      </w:ins>
      <w:r w:rsidR="00E71E99" w:rsidRPr="005A225A">
        <w:rPr>
          <w:b/>
          <w:bCs/>
          <w:rPrChange w:id="1630" w:author="Péter Selyem" w:date="2025-05-05T19:39:00Z" w16du:dateUtc="2025-05-05T17:39:00Z">
            <w:rPr>
              <w:rFonts w:eastAsiaTheme="majorEastAsia" w:cstheme="majorBidi"/>
              <w:color w:val="000000" w:themeColor="text1"/>
              <w:szCs w:val="26"/>
            </w:rPr>
          </w:rPrChange>
        </w:rPr>
        <w:t>Exercise</w:t>
      </w:r>
      <w:ins w:id="1631" w:author="Selyem Péter Ferenc" w:date="2025-04-28T15:49:00Z">
        <w:r w:rsidRPr="005A225A">
          <w:t xml:space="preserve"> táblában vannak eltárolva a létező gyakorlatok és hogy milyen izmokat dolgoznak.</w:t>
        </w:r>
      </w:ins>
    </w:p>
    <w:p w14:paraId="1E63705C" w14:textId="77777777" w:rsidR="00FE1E60" w:rsidRPr="005A225A" w:rsidRDefault="00FE1E60">
      <w:pPr>
        <w:rPr>
          <w:ins w:id="1632" w:author="Péter Selyem" w:date="2025-05-06T06:17:00Z" w16du:dateUtc="2025-05-06T04:17:00Z"/>
        </w:rPr>
        <w:pPrChange w:id="1633" w:author="Péter Selyem" w:date="2025-05-05T19:38:00Z" w16du:dateUtc="2025-05-05T17:38:00Z">
          <w:pPr>
            <w:pStyle w:val="Cmsor2"/>
          </w:pPr>
        </w:pPrChange>
      </w:pPr>
    </w:p>
    <w:p w14:paraId="69DA9F22" w14:textId="3325D919" w:rsidR="0007125A" w:rsidDel="008F121C" w:rsidRDefault="00FE1E60">
      <w:pPr>
        <w:rPr>
          <w:del w:id="1634" w:author="Selyem Péter Ferenc" w:date="2025-04-28T15:50:00Z"/>
        </w:rPr>
      </w:pPr>
      <w:ins w:id="1635" w:author="Péter Selyem" w:date="2025-05-06T06:18:00Z" w16du:dateUtc="2025-05-06T04:18:00Z">
        <w:r>
          <w:t>Az adatbázis kezeléséhez, adatok módosításához és eléréséhez</w:t>
        </w:r>
      </w:ins>
      <w:ins w:id="1636" w:author="Péter Selyem" w:date="2025-05-06T06:19:00Z" w16du:dateUtc="2025-05-06T04:19:00Z">
        <w:r>
          <w:t xml:space="preserve"> ORM-et használtam, mert ez megkönnyíti az adatbázis létrehozását és a műveletek végrehajtását</w:t>
        </w:r>
      </w:ins>
      <w:ins w:id="1637" w:author="Péter Selyem" w:date="2025-05-06T06:40:00Z" w16du:dateUtc="2025-05-06T04:40:00Z">
        <w:r w:rsidR="008F121C">
          <w:t>, hiszen egyszerű osztályokat</w:t>
        </w:r>
      </w:ins>
      <w:ins w:id="1638" w:author="Péter Selyem" w:date="2025-05-06T06:42:00Z" w16du:dateUtc="2025-05-06T04:42:00Z">
        <w:r w:rsidR="008F121C">
          <w:t xml:space="preserve"> (7. ábra)</w:t>
        </w:r>
      </w:ins>
      <w:ins w:id="1639" w:author="Péter Selyem" w:date="2025-05-06T06:40:00Z" w16du:dateUtc="2025-05-06T04:40:00Z">
        <w:r w:rsidR="008F121C">
          <w:t xml:space="preserve"> kell létrehozni és ezekből építi fel az adatbázis.</w:t>
        </w:r>
      </w:ins>
      <w:del w:id="1640" w:author="Selyem Péter Ferenc" w:date="2025-04-28T15:50:00Z">
        <w:r w:rsidR="0007125A" w:rsidDel="00210C2C">
          <w:delText>id</w:delText>
        </w:r>
      </w:del>
      <w:ins w:id="1641" w:author="Win10" w:date="2025-04-25T23:16:00Z">
        <w:del w:id="1642" w:author="Selyem Péter Ferenc" w:date="2025-04-28T15:50:00Z">
          <w:r w:rsidR="00184E84" w:rsidDel="00210C2C">
            <w:delText>:</w:delText>
          </w:r>
        </w:del>
      </w:ins>
      <w:del w:id="1643" w:author="Selyem Péter Ferenc" w:date="2025-04-28T15:50:00Z">
        <w:r w:rsidR="0007125A" w:rsidDel="00210C2C">
          <w:delText>, egyedi azonosító</w:delText>
        </w:r>
      </w:del>
    </w:p>
    <w:p w14:paraId="5D0768C2" w14:textId="77777777" w:rsidR="008F121C" w:rsidRDefault="008F121C">
      <w:pPr>
        <w:rPr>
          <w:ins w:id="1644" w:author="Péter Selyem" w:date="2025-05-06T06:37:00Z" w16du:dateUtc="2025-05-06T04:37:00Z"/>
        </w:rPr>
        <w:pPrChange w:id="1645" w:author="Péter Selyem" w:date="2025-05-05T19:38:00Z" w16du:dateUtc="2025-05-05T17:38:00Z">
          <w:pPr>
            <w:pStyle w:val="Firstparagraph"/>
            <w:numPr>
              <w:numId w:val="16"/>
            </w:numPr>
            <w:ind w:left="720" w:hanging="360"/>
          </w:pPr>
        </w:pPrChange>
      </w:pPr>
    </w:p>
    <w:p w14:paraId="786069EC" w14:textId="7F64A5D9" w:rsidR="0007125A" w:rsidDel="00210C2C" w:rsidRDefault="008F121C">
      <w:pPr>
        <w:rPr>
          <w:del w:id="1646" w:author="Selyem Péter Ferenc" w:date="2025-04-28T15:50:00Z"/>
        </w:rPr>
        <w:pPrChange w:id="1647" w:author="Péter Selyem" w:date="2025-05-05T19:38:00Z" w16du:dateUtc="2025-05-05T17:38:00Z">
          <w:pPr>
            <w:pStyle w:val="Listaszerbekezds"/>
            <w:numPr>
              <w:numId w:val="16"/>
            </w:numPr>
            <w:ind w:left="720"/>
          </w:pPr>
        </w:pPrChange>
      </w:pPr>
      <w:ins w:id="1648" w:author="Péter Selyem" w:date="2025-05-06T06:42:00Z" w16du:dateUtc="2025-05-06T04:42:00Z">
        <w:r>
          <w:rPr>
            <w:noProof/>
          </w:rPr>
          <w:lastRenderedPageBreak/>
          <mc:AlternateContent>
            <mc:Choice Requires="wps">
              <w:drawing>
                <wp:anchor distT="0" distB="0" distL="114300" distR="114300" simplePos="0" relativeHeight="251787264" behindDoc="0" locked="0" layoutInCell="1" allowOverlap="1" wp14:anchorId="44936A4C" wp14:editId="2D99F4F6">
                  <wp:simplePos x="0" y="0"/>
                  <wp:positionH relativeFrom="column">
                    <wp:posOffset>609939</wp:posOffset>
                  </wp:positionH>
                  <wp:positionV relativeFrom="paragraph">
                    <wp:posOffset>5822315</wp:posOffset>
                  </wp:positionV>
                  <wp:extent cx="4189730" cy="635"/>
                  <wp:effectExtent l="0" t="0" r="0" b="0"/>
                  <wp:wrapTopAndBottom/>
                  <wp:docPr id="2029409896" name="Szövegdoboz 1"/>
                  <wp:cNvGraphicFramePr/>
                  <a:graphic xmlns:a="http://schemas.openxmlformats.org/drawingml/2006/main">
                    <a:graphicData uri="http://schemas.microsoft.com/office/word/2010/wordprocessingShape">
                      <wps:wsp>
                        <wps:cNvSpPr txBox="1"/>
                        <wps:spPr>
                          <a:xfrm>
                            <a:off x="0" y="0"/>
                            <a:ext cx="4189730" cy="635"/>
                          </a:xfrm>
                          <a:prstGeom prst="rect">
                            <a:avLst/>
                          </a:prstGeom>
                          <a:solidFill>
                            <a:prstClr val="white"/>
                          </a:solidFill>
                          <a:ln>
                            <a:noFill/>
                          </a:ln>
                        </wps:spPr>
                        <wps:txbx>
                          <w:txbxContent>
                            <w:p w14:paraId="1105EEB5" w14:textId="0EC242CB" w:rsidR="008F121C" w:rsidRPr="00562E60" w:rsidRDefault="008F121C">
                              <w:pPr>
                                <w:pStyle w:val="Kpalrs"/>
                                <w:rPr>
                                  <w:noProof/>
                                </w:rPr>
                                <w:pPrChange w:id="1649" w:author="Péter Selyem" w:date="2025-05-06T06:42:00Z" w16du:dateUtc="2025-05-06T04:42:00Z">
                                  <w:pPr/>
                                </w:pPrChange>
                              </w:pPr>
                              <w:ins w:id="1650" w:author="Péter Selyem" w:date="2025-05-06T06:42:00Z" w16du:dateUtc="2025-05-06T04:42:00Z">
                                <w:r>
                                  <w:rPr>
                                    <w:noProof/>
                                  </w:rPr>
                                  <w:fldChar w:fldCharType="begin"/>
                                </w:r>
                                <w:r>
                                  <w:rPr>
                                    <w:noProof/>
                                  </w:rPr>
                                  <w:instrText xml:space="preserve"> SEQ ábra \* ARABIC </w:instrText>
                                </w:r>
                              </w:ins>
                              <w:r>
                                <w:rPr>
                                  <w:noProof/>
                                </w:rPr>
                                <w:fldChar w:fldCharType="separate"/>
                              </w:r>
                              <w:bookmarkStart w:id="1651" w:name="_Toc197409586"/>
                              <w:ins w:id="1652" w:author="Péter Selyem" w:date="2025-05-06T06:42:00Z" w16du:dateUtc="2025-05-06T04:42:00Z">
                                <w:r>
                                  <w:rPr>
                                    <w:noProof/>
                                  </w:rPr>
                                  <w:t>8</w:t>
                                </w:r>
                                <w:r>
                                  <w:rPr>
                                    <w:noProof/>
                                  </w:rPr>
                                  <w:fldChar w:fldCharType="end"/>
                                </w:r>
                                <w:r>
                                  <w:t>. ábra: Adatbázis összerakása</w:t>
                                </w:r>
                              </w:ins>
                              <w:bookmarkEnd w:id="16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936A4C" id="Szövegdoboz 1" o:spid="_x0000_s1028" type="#_x0000_t202" style="position:absolute;left:0;text-align:left;margin-left:48.05pt;margin-top:458.45pt;width:329.9pt;height:.05pt;z-index:251787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" stroked="f">
                  <v:textbox style="mso-fit-shape-to-text:t" inset="0,0,0,0">
                    <w:txbxContent>
                      <w:p w14:paraId="1105EEB5" w14:textId="0EC242CB" w:rsidR="008F121C" w:rsidRPr="00562E60" w:rsidRDefault="008F121C">
                        <w:pPr>
                          <w:pStyle w:val="Kpalrs"/>
                          <w:rPr>
                            <w:noProof/>
                          </w:rPr>
                          <w:pPrChange w:id="1653" w:author="Péter Selyem" w:date="2025-05-06T06:42:00Z" w16du:dateUtc="2025-05-06T04:42:00Z">
                            <w:pPr/>
                          </w:pPrChange>
                        </w:pPr>
                        <w:ins w:id="1654" w:author="Péter Selyem" w:date="2025-05-06T06:42:00Z" w16du:dateUtc="2025-05-06T04:42:00Z">
                          <w:r>
                            <w:rPr>
                              <w:noProof/>
                            </w:rPr>
                            <w:fldChar w:fldCharType="begin"/>
                          </w:r>
                          <w:r>
                            <w:rPr>
                              <w:noProof/>
                            </w:rPr>
                            <w:instrText xml:space="preserve"> SEQ ábra \* ARABIC </w:instrText>
                          </w:r>
                        </w:ins>
                        <w:r>
                          <w:rPr>
                            <w:noProof/>
                          </w:rPr>
                          <w:fldChar w:fldCharType="separate"/>
                        </w:r>
                        <w:bookmarkStart w:id="1655" w:name="_Toc197409586"/>
                        <w:ins w:id="1656" w:author="Péter Selyem" w:date="2025-05-06T06:42:00Z" w16du:dateUtc="2025-05-06T04:42:00Z">
                          <w:r>
                            <w:rPr>
                              <w:noProof/>
                            </w:rPr>
                            <w:t>8</w:t>
                          </w:r>
                          <w:r>
                            <w:rPr>
                              <w:noProof/>
                            </w:rPr>
                            <w:fldChar w:fldCharType="end"/>
                          </w:r>
                          <w:r>
                            <w:t>. ábra: Adatbázis összerakása</w:t>
                          </w:r>
                        </w:ins>
                        <w:bookmarkEnd w:id="1655"/>
                      </w:p>
                    </w:txbxContent>
                  </v:textbox>
                  <w10:wrap type="topAndBottom"/>
                </v:shape>
              </w:pict>
            </mc:Fallback>
          </mc:AlternateContent>
        </w:r>
      </w:ins>
      <w:ins w:id="1657" w:author="Péter Selyem" w:date="2025-05-06T06:40:00Z" w16du:dateUtc="2025-05-06T04:40:00Z">
        <w:r>
          <w:rPr>
            <w:noProof/>
          </w:rPr>
          <w:drawing>
            <wp:anchor distT="0" distB="0" distL="114300" distR="114300" simplePos="0" relativeHeight="251783168" behindDoc="0" locked="0" layoutInCell="1" allowOverlap="1" wp14:anchorId="5F76BB80" wp14:editId="21650D19">
              <wp:simplePos x="0" y="0"/>
              <wp:positionH relativeFrom="column">
                <wp:posOffset>610500</wp:posOffset>
              </wp:positionH>
              <wp:positionV relativeFrom="paragraph">
                <wp:posOffset>2711937</wp:posOffset>
              </wp:positionV>
              <wp:extent cx="4189978" cy="3069043"/>
              <wp:effectExtent l="0" t="0" r="1270" b="0"/>
              <wp:wrapTopAndBottom/>
              <wp:docPr id="258977771" name="Kép 27" descr="A képen szöveg, képernyőkép, Betűtípu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977771" name="Kép 27" descr="A képen szöveg, képernyőkép, Betűtípus látható&#10;&#10;Előfordulhat, hogy a mesterséges intelligencia által létrehozott tartalom helytelen."/>
                      <pic:cNvPicPr/>
                    </pic:nvPicPr>
                    <pic:blipFill>
                      <a:blip r:embed="rId26">
                        <a:extLst>
                          <a:ext uri="{28A0092B-C50C-407E-A947-70E740481C1C}">
                            <a14:useLocalDpi xmlns:a14="http://schemas.microsoft.com/office/drawing/2010/main" val="0"/>
                          </a:ext>
                        </a:extLst>
                      </a:blip>
                      <a:stretch>
                        <a:fillRect/>
                      </a:stretch>
                    </pic:blipFill>
                    <pic:spPr>
                      <a:xfrm>
                        <a:off x="0" y="0"/>
                        <a:ext cx="4189978" cy="3069043"/>
                      </a:xfrm>
                      <a:prstGeom prst="rect">
                        <a:avLst/>
                      </a:prstGeom>
                    </pic:spPr>
                  </pic:pic>
                </a:graphicData>
              </a:graphic>
            </wp:anchor>
          </w:drawing>
        </w:r>
      </w:ins>
      <w:ins w:id="1658" w:author="Péter Selyem" w:date="2025-05-06T06:39:00Z" w16du:dateUtc="2025-05-06T04:39:00Z">
        <w:r>
          <w:rPr>
            <w:noProof/>
          </w:rPr>
          <mc:AlternateContent>
            <mc:Choice Requires="wps">
              <w:drawing>
                <wp:anchor distT="0" distB="0" distL="114300" distR="114300" simplePos="0" relativeHeight="251782144" behindDoc="0" locked="0" layoutInCell="1" allowOverlap="1" wp14:anchorId="2B8C9254" wp14:editId="59E59B7B">
                  <wp:simplePos x="0" y="0"/>
                  <wp:positionH relativeFrom="column">
                    <wp:posOffset>1354455</wp:posOffset>
                  </wp:positionH>
                  <wp:positionV relativeFrom="paragraph">
                    <wp:posOffset>2252980</wp:posOffset>
                  </wp:positionV>
                  <wp:extent cx="2853055" cy="635"/>
                  <wp:effectExtent l="0" t="0" r="0" b="0"/>
                  <wp:wrapTopAndBottom/>
                  <wp:docPr id="1288947543" name="Szövegdoboz 1"/>
                  <wp:cNvGraphicFramePr/>
                  <a:graphic xmlns:a="http://schemas.openxmlformats.org/drawingml/2006/main">
                    <a:graphicData uri="http://schemas.microsoft.com/office/word/2010/wordprocessingShape">
                      <wps:wsp>
                        <wps:cNvSpPr txBox="1"/>
                        <wps:spPr>
                          <a:xfrm>
                            <a:off x="0" y="0"/>
                            <a:ext cx="2853055" cy="635"/>
                          </a:xfrm>
                          <a:prstGeom prst="rect">
                            <a:avLst/>
                          </a:prstGeom>
                          <a:solidFill>
                            <a:prstClr val="white"/>
                          </a:solidFill>
                          <a:ln>
                            <a:noFill/>
                          </a:ln>
                        </wps:spPr>
                        <wps:txbx>
                          <w:txbxContent>
                            <w:p w14:paraId="40443BE7" w14:textId="69B5F1EC" w:rsidR="008F121C" w:rsidRPr="000B49EC" w:rsidRDefault="008F121C">
                              <w:pPr>
                                <w:pStyle w:val="Kpalrs"/>
                                <w:rPr>
                                  <w:noProof/>
                                </w:rPr>
                                <w:pPrChange w:id="1659" w:author="Péter Selyem" w:date="2025-05-06T06:39:00Z" w16du:dateUtc="2025-05-06T04:39:00Z">
                                  <w:pPr/>
                                </w:pPrChange>
                              </w:pPr>
                              <w:ins w:id="1660" w:author="Péter Selyem" w:date="2025-05-06T06:39:00Z" w16du:dateUtc="2025-05-06T04:39:00Z">
                                <w:r>
                                  <w:rPr>
                                    <w:noProof/>
                                  </w:rPr>
                                  <w:fldChar w:fldCharType="begin"/>
                                </w:r>
                                <w:r>
                                  <w:rPr>
                                    <w:noProof/>
                                  </w:rPr>
                                  <w:instrText xml:space="preserve"> SEQ ábra \* ARABIC </w:instrText>
                                </w:r>
                              </w:ins>
                              <w:r>
                                <w:rPr>
                                  <w:noProof/>
                                </w:rPr>
                                <w:fldChar w:fldCharType="separate"/>
                              </w:r>
                              <w:bookmarkStart w:id="1661" w:name="_Toc197409587"/>
                              <w:ins w:id="1662" w:author="Péter Selyem" w:date="2025-05-06T06:39:00Z" w16du:dateUtc="2025-05-06T04:39:00Z">
                                <w:r>
                                  <w:rPr>
                                    <w:noProof/>
                                  </w:rPr>
                                  <w:t>7</w:t>
                                </w:r>
                                <w:r>
                                  <w:rPr>
                                    <w:noProof/>
                                  </w:rPr>
                                  <w:fldChar w:fldCharType="end"/>
                                </w:r>
                                <w:r>
                                  <w:t>. ábra: Osztály adatbázishoz</w:t>
                                </w:r>
                              </w:ins>
                              <w:bookmarkEnd w:id="16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8C9254" id="_x0000_s1029" type="#_x0000_t202" style="position:absolute;left:0;text-align:left;margin-left:106.65pt;margin-top:177.4pt;width:224.65pt;height:.05pt;z-index:251782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" stroked="f">
                  <v:textbox style="mso-fit-shape-to-text:t" inset="0,0,0,0">
                    <w:txbxContent>
                      <w:p w14:paraId="40443BE7" w14:textId="69B5F1EC" w:rsidR="008F121C" w:rsidRPr="000B49EC" w:rsidRDefault="008F121C">
                        <w:pPr>
                          <w:pStyle w:val="Kpalrs"/>
                          <w:rPr>
                            <w:noProof/>
                          </w:rPr>
                          <w:pPrChange w:id="1663" w:author="Péter Selyem" w:date="2025-05-06T06:39:00Z" w16du:dateUtc="2025-05-06T04:39:00Z">
                            <w:pPr/>
                          </w:pPrChange>
                        </w:pPr>
                        <w:ins w:id="1664" w:author="Péter Selyem" w:date="2025-05-06T06:39:00Z" w16du:dateUtc="2025-05-06T04:39:00Z">
                          <w:r>
                            <w:rPr>
                              <w:noProof/>
                            </w:rPr>
                            <w:fldChar w:fldCharType="begin"/>
                          </w:r>
                          <w:r>
                            <w:rPr>
                              <w:noProof/>
                            </w:rPr>
                            <w:instrText xml:space="preserve"> SEQ ábra \* ARABIC </w:instrText>
                          </w:r>
                        </w:ins>
                        <w:r>
                          <w:rPr>
                            <w:noProof/>
                          </w:rPr>
                          <w:fldChar w:fldCharType="separate"/>
                        </w:r>
                        <w:bookmarkStart w:id="1665" w:name="_Toc197409587"/>
                        <w:ins w:id="1666" w:author="Péter Selyem" w:date="2025-05-06T06:39:00Z" w16du:dateUtc="2025-05-06T04:39:00Z">
                          <w:r>
                            <w:rPr>
                              <w:noProof/>
                            </w:rPr>
                            <w:t>7</w:t>
                          </w:r>
                          <w:r>
                            <w:rPr>
                              <w:noProof/>
                            </w:rPr>
                            <w:fldChar w:fldCharType="end"/>
                          </w:r>
                          <w:r>
                            <w:t>. ábra: Osztály adatbázishoz</w:t>
                          </w:r>
                        </w:ins>
                        <w:bookmarkEnd w:id="1665"/>
                      </w:p>
                    </w:txbxContent>
                  </v:textbox>
                  <w10:wrap type="topAndBottom"/>
                </v:shape>
              </w:pict>
            </mc:Fallback>
          </mc:AlternateContent>
        </w:r>
        <w:r>
          <w:rPr>
            <w:noProof/>
          </w:rPr>
          <w:drawing>
            <wp:anchor distT="0" distB="0" distL="114300" distR="114300" simplePos="0" relativeHeight="251780096" behindDoc="0" locked="0" layoutInCell="1" allowOverlap="1" wp14:anchorId="3873D704" wp14:editId="53BA4BDB">
              <wp:simplePos x="0" y="0"/>
              <wp:positionH relativeFrom="column">
                <wp:posOffset>1355060</wp:posOffset>
              </wp:positionH>
              <wp:positionV relativeFrom="paragraph">
                <wp:posOffset>340</wp:posOffset>
              </wp:positionV>
              <wp:extent cx="2853157" cy="2196066"/>
              <wp:effectExtent l="0" t="0" r="4445" b="0"/>
              <wp:wrapTopAndBottom/>
              <wp:docPr id="1681708316" name="Kép 26" descr="A képen szöveg, képernyőkép, Betűtípu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708316" name="Kép 26" descr="A képen szöveg, képernyőkép, Betűtípus látható&#10;&#10;Előfordulhat, hogy a mesterséges intelligencia által létrehozott tartalom helytelen."/>
                      <pic:cNvPicPr/>
                    </pic:nvPicPr>
                    <pic:blipFill>
                      <a:blip r:embed="rId27">
                        <a:extLst>
                          <a:ext uri="{28A0092B-C50C-407E-A947-70E740481C1C}">
                            <a14:useLocalDpi xmlns:a14="http://schemas.microsoft.com/office/drawing/2010/main" val="0"/>
                          </a:ext>
                        </a:extLst>
                      </a:blip>
                      <a:stretch>
                        <a:fillRect/>
                      </a:stretch>
                    </pic:blipFill>
                    <pic:spPr>
                      <a:xfrm>
                        <a:off x="0" y="0"/>
                        <a:ext cx="2853157" cy="2196066"/>
                      </a:xfrm>
                      <a:prstGeom prst="rect">
                        <a:avLst/>
                      </a:prstGeom>
                    </pic:spPr>
                  </pic:pic>
                </a:graphicData>
              </a:graphic>
            </wp:anchor>
          </w:drawing>
        </w:r>
      </w:ins>
      <w:del w:id="1667" w:author="Selyem Péter Ferenc" w:date="2025-04-28T15:50:00Z">
        <w:r w:rsidR="0007125A" w:rsidDel="00210C2C">
          <w:delText>Name</w:delText>
        </w:r>
      </w:del>
      <w:ins w:id="1668" w:author="Win10" w:date="2025-04-25T23:16:00Z">
        <w:del w:id="1669" w:author="Selyem Péter Ferenc" w:date="2025-04-28T15:50:00Z">
          <w:r w:rsidR="00184E84" w:rsidDel="00210C2C">
            <w:delText>:</w:delText>
          </w:r>
        </w:del>
      </w:ins>
      <w:del w:id="1670" w:author="Selyem Péter Ferenc" w:date="2025-04-28T15:50:00Z">
        <w:r w:rsidR="0007125A" w:rsidDel="00210C2C">
          <w:delText>, a gyakorlat neve</w:delText>
        </w:r>
      </w:del>
    </w:p>
    <w:p w14:paraId="2282EC35" w14:textId="11349A1C" w:rsidR="0007125A" w:rsidRDefault="0007125A">
      <w:pPr>
        <w:pPrChange w:id="1671" w:author="Péter Selyem" w:date="2025-05-05T19:38:00Z" w16du:dateUtc="2025-05-05T17:38:00Z">
          <w:pPr>
            <w:pStyle w:val="Listaszerbekezds"/>
            <w:numPr>
              <w:numId w:val="16"/>
            </w:numPr>
            <w:ind w:left="720"/>
          </w:pPr>
        </w:pPrChange>
      </w:pPr>
      <w:del w:id="1672" w:author="Selyem Péter Ferenc" w:date="2025-04-28T15:50:00Z">
        <w:r w:rsidDel="00210C2C">
          <w:delText>TargetMuscle</w:delText>
        </w:r>
      </w:del>
      <w:ins w:id="1673" w:author="Win10" w:date="2025-04-25T23:16:00Z">
        <w:del w:id="1674" w:author="Selyem Péter Ferenc" w:date="2025-04-28T15:50:00Z">
          <w:r w:rsidR="00184E84" w:rsidDel="00210C2C">
            <w:delText>:</w:delText>
          </w:r>
        </w:del>
      </w:ins>
      <w:del w:id="1675" w:author="Selyem Péter Ferenc" w:date="2025-04-28T15:50:00Z">
        <w:r w:rsidDel="00210C2C">
          <w:delText>, melyik izmot edzi az adott gyakorlat</w:delText>
        </w:r>
      </w:del>
    </w:p>
    <w:p w14:paraId="7EB3534D" w14:textId="5FD8132E" w:rsidR="0032426B" w:rsidRDefault="0032426B">
      <w:pPr>
        <w:spacing w:after="160" w:line="259" w:lineRule="auto"/>
        <w:ind w:firstLine="0"/>
        <w:jc w:val="left"/>
        <w:rPr>
          <w:ins w:id="1676" w:author="Win10" w:date="2025-04-25T22:50:00Z"/>
        </w:rPr>
      </w:pPr>
      <w:ins w:id="1677" w:author="Win10" w:date="2025-04-25T22:50:00Z">
        <w:r>
          <w:br w:type="page"/>
        </w:r>
      </w:ins>
    </w:p>
    <w:p w14:paraId="18E29B57" w14:textId="449610D7" w:rsidR="00F14441" w:rsidRPr="0032426B" w:rsidDel="0032426B" w:rsidRDefault="00F14441">
      <w:pPr>
        <w:pStyle w:val="Cmsor1"/>
        <w:rPr>
          <w:del w:id="1678" w:author="Win10" w:date="2025-04-25T22:50:00Z"/>
        </w:rPr>
        <w:pPrChange w:id="1679" w:author="Win10" w:date="2025-04-25T22:51:00Z">
          <w:pPr/>
        </w:pPrChange>
      </w:pPr>
      <w:bookmarkStart w:id="1680" w:name="_Toc196517160"/>
      <w:bookmarkStart w:id="1681" w:name="_Toc196518764"/>
      <w:bookmarkStart w:id="1682" w:name="_Toc197366114"/>
      <w:bookmarkStart w:id="1683" w:name="_Toc197366212"/>
      <w:bookmarkStart w:id="1684" w:name="_Toc197366303"/>
      <w:bookmarkStart w:id="1685" w:name="_Toc197366493"/>
      <w:bookmarkEnd w:id="1680"/>
      <w:bookmarkEnd w:id="1681"/>
      <w:bookmarkEnd w:id="1682"/>
      <w:bookmarkEnd w:id="1683"/>
      <w:bookmarkEnd w:id="1684"/>
      <w:bookmarkEnd w:id="1685"/>
      <w:commentRangeStart w:id="1686"/>
    </w:p>
    <w:p w14:paraId="617C2593" w14:textId="16943A57" w:rsidR="005F25C5" w:rsidRPr="0032426B" w:rsidRDefault="005F25C5">
      <w:pPr>
        <w:pStyle w:val="Cmsor1"/>
        <w:pPrChange w:id="1687" w:author="Win10" w:date="2025-04-25T22:51:00Z">
          <w:pPr>
            <w:pStyle w:val="Cmsor1"/>
            <w:ind w:left="357" w:hanging="357"/>
          </w:pPr>
        </w:pPrChange>
      </w:pPr>
      <w:bookmarkStart w:id="1688" w:name="_Toc197366494"/>
      <w:r w:rsidRPr="0032426B">
        <w:t>Megvalósítás</w:t>
      </w:r>
      <w:commentRangeEnd w:id="1686"/>
      <w:r w:rsidR="00405AD0">
        <w:rPr>
          <w:rStyle w:val="Jegyzethivatkozs"/>
          <w:rFonts w:eastAsiaTheme="minorHAnsi" w:cstheme="minorBidi"/>
          <w:b w:val="0"/>
          <w:color w:val="auto"/>
        </w:rPr>
        <w:commentReference w:id="1686"/>
      </w:r>
      <w:bookmarkEnd w:id="1688"/>
    </w:p>
    <w:p w14:paraId="4F8EDAC5" w14:textId="1974701E" w:rsidR="005F25C5" w:rsidRDefault="005F25C5" w:rsidP="005F25C5">
      <w:pPr>
        <w:pStyle w:val="Cmsor2"/>
        <w:rPr>
          <w:ins w:id="1689" w:author="Win10" w:date="2025-04-25T23:36:00Z"/>
        </w:rPr>
      </w:pPr>
      <w:bookmarkStart w:id="1690" w:name="_Toc197366495"/>
      <w:r>
        <w:t>Oldal Térkép</w:t>
      </w:r>
      <w:bookmarkEnd w:id="1690"/>
    </w:p>
    <w:p w14:paraId="30422062" w14:textId="7D898F89" w:rsidR="00405AD0" w:rsidRPr="00EB4AC5" w:rsidRDefault="00405AD0" w:rsidP="00405AD0">
      <w:pPr>
        <w:pStyle w:val="Firstparagraph"/>
        <w:jc w:val="left"/>
        <w:rPr>
          <w:ins w:id="1691" w:author="Win10" w:date="2025-04-25T23:36:00Z"/>
        </w:rPr>
      </w:pPr>
      <w:ins w:id="1692" w:author="Win10" w:date="2025-04-25T23:36:00Z">
        <w:r>
          <w:t>Az oldal térképe az alábbi ábrán (</w:t>
        </w:r>
        <w:r>
          <w:fldChar w:fldCharType="begin"/>
        </w:r>
        <w:r>
          <w:instrText xml:space="preserve"> REF _Ref196515895 \h </w:instrText>
        </w:r>
      </w:ins>
      <w:ins w:id="1693" w:author="Win10" w:date="2025-04-25T23:36:00Z">
        <w:r>
          <w:fldChar w:fldCharType="separate"/>
        </w:r>
      </w:ins>
      <w:ins w:id="1694" w:author="Péter Selyem" w:date="2025-05-06T07:11:00Z" w16du:dateUtc="2025-05-06T05:11:00Z">
        <w:r w:rsidR="006C41D3">
          <w:t>9</w:t>
        </w:r>
      </w:ins>
      <w:ins w:id="1695" w:author="Win10" w:date="2025-04-25T23:36:00Z">
        <w:del w:id="1696" w:author="Péter Selyem" w:date="2025-05-06T07:11:00Z" w16du:dateUtc="2025-05-06T05:11:00Z">
          <w:r w:rsidRPr="000B0839" w:rsidDel="006C41D3">
            <w:delText>7</w:delText>
          </w:r>
        </w:del>
        <w:r w:rsidRPr="000B0839">
          <w:t>. ábra</w:t>
        </w:r>
        <w:r>
          <w:fldChar w:fldCharType="end"/>
        </w:r>
        <w:r>
          <w:t>) látható.</w:t>
        </w:r>
      </w:ins>
    </w:p>
    <w:p w14:paraId="46D55E22" w14:textId="77777777" w:rsidR="006C41D3" w:rsidRDefault="00091320" w:rsidP="006C41D3">
      <w:pPr>
        <w:pStyle w:val="Firstparagraph"/>
        <w:keepNext/>
        <w:jc w:val="left"/>
        <w:rPr>
          <w:ins w:id="1697" w:author="Péter Selyem" w:date="2025-05-06T07:11:00Z" w16du:dateUtc="2025-05-06T05:11:00Z"/>
        </w:rPr>
      </w:pPr>
      <w:ins w:id="1698" w:author="Win10" w:date="2025-04-25T23:35:00Z">
        <w:r>
          <w:pict w14:anchorId="7C317100">
            <v:shape id="_x0000_i1027" type="#_x0000_t75" style="width:441.35pt;height:181.4pt;mso-position-horizontal-relative:text;mso-position-vertical-relative:text;mso-width-relative:page;mso-height-relative:page">
              <v:imagedata r:id="rId28" o:title="OldalTérkép" cropbottom="6171f" cropleft="2647f" cropright="864f"/>
            </v:shape>
          </w:pict>
        </w:r>
      </w:ins>
    </w:p>
    <w:p w14:paraId="7CBC4561" w14:textId="54B27AC9" w:rsidR="00973454" w:rsidRDefault="006C41D3">
      <w:pPr>
        <w:pStyle w:val="Kpalrs"/>
        <w:rPr>
          <w:ins w:id="1699" w:author="Selyem Péter Ferenc" w:date="2025-04-30T09:22:00Z"/>
        </w:rPr>
        <w:pPrChange w:id="1700" w:author="Péter Selyem" w:date="2025-05-06T07:11:00Z" w16du:dateUtc="2025-05-06T05:11:00Z">
          <w:pPr>
            <w:pStyle w:val="Firstparagraph"/>
            <w:jc w:val="left"/>
          </w:pPr>
        </w:pPrChange>
      </w:pPr>
      <w:ins w:id="1701" w:author="Péter Selyem" w:date="2025-05-06T07:11:00Z" w16du:dateUtc="2025-05-06T05:11:00Z">
        <w:r>
          <w:fldChar w:fldCharType="begin"/>
        </w:r>
        <w:r>
          <w:instrText xml:space="preserve"> SEQ ábra \* ARABIC </w:instrText>
        </w:r>
      </w:ins>
      <w:r>
        <w:fldChar w:fldCharType="separate"/>
      </w:r>
      <w:bookmarkStart w:id="1702" w:name="_Toc197409588"/>
      <w:ins w:id="1703" w:author="Péter Selyem" w:date="2025-05-06T07:11:00Z" w16du:dateUtc="2025-05-06T05:11:00Z">
        <w:r>
          <w:rPr>
            <w:noProof/>
          </w:rPr>
          <w:t>9</w:t>
        </w:r>
        <w:r>
          <w:fldChar w:fldCharType="end"/>
        </w:r>
        <w:r>
          <w:t>. ábra: Oldaltérkép</w:t>
        </w:r>
      </w:ins>
      <w:bookmarkEnd w:id="1702"/>
    </w:p>
    <w:p w14:paraId="5DBEA022" w14:textId="636BC07D" w:rsidR="00973454" w:rsidDel="006C41D3" w:rsidRDefault="00973454">
      <w:pPr>
        <w:pStyle w:val="Kpalrs"/>
        <w:rPr>
          <w:ins w:id="1704" w:author="Selyem Péter Ferenc" w:date="2025-04-30T09:22:00Z"/>
          <w:del w:id="1705" w:author="Péter Selyem" w:date="2025-05-06T07:11:00Z" w16du:dateUtc="2025-05-06T05:11:00Z"/>
        </w:rPr>
      </w:pPr>
      <w:ins w:id="1706" w:author="Selyem Péter Ferenc" w:date="2025-04-30T09:22:00Z">
        <w:del w:id="1707" w:author="Péter Selyem" w:date="2025-05-06T07:11:00Z" w16du:dateUtc="2025-05-06T05:11:00Z">
          <w:r w:rsidDel="006C41D3">
            <w:rPr>
              <w:i w:val="0"/>
              <w:iCs w:val="0"/>
            </w:rPr>
            <w:fldChar w:fldCharType="begin"/>
          </w:r>
          <w:r w:rsidDel="006C41D3">
            <w:delInstrText xml:space="preserve"> SEQ ábra \* ARABIC </w:delInstrText>
          </w:r>
        </w:del>
      </w:ins>
      <w:del w:id="1708" w:author="Péter Selyem" w:date="2025-05-06T07:11:00Z" w16du:dateUtc="2025-05-06T05:11:00Z">
        <w:r w:rsidDel="006C41D3">
          <w:rPr>
            <w:i w:val="0"/>
            <w:iCs w:val="0"/>
          </w:rPr>
          <w:fldChar w:fldCharType="separate"/>
        </w:r>
      </w:del>
      <w:ins w:id="1709" w:author="Selyem Péter Ferenc" w:date="2025-04-30T09:22:00Z">
        <w:del w:id="1710" w:author="Péter Selyem" w:date="2025-05-06T07:11:00Z" w16du:dateUtc="2025-05-06T05:11:00Z">
          <w:r w:rsidDel="006C41D3">
            <w:rPr>
              <w:noProof/>
            </w:rPr>
            <w:delText>7</w:delText>
          </w:r>
          <w:r w:rsidDel="006C41D3">
            <w:rPr>
              <w:i w:val="0"/>
              <w:iCs w:val="0"/>
            </w:rPr>
            <w:fldChar w:fldCharType="end"/>
          </w:r>
          <w:r w:rsidDel="006C41D3">
            <w:delText>. ábra</w:delText>
          </w:r>
          <w:r w:rsidRPr="008C214A" w:rsidDel="006C41D3">
            <w:delText>: Az oldal térképe</w:delText>
          </w:r>
        </w:del>
      </w:ins>
    </w:p>
    <w:p w14:paraId="37176D2D" w14:textId="37C469EE" w:rsidR="00EB4AC5" w:rsidDel="00EB4AC5" w:rsidRDefault="00405AD0" w:rsidP="00EB4AC5">
      <w:pPr>
        <w:pStyle w:val="Firstparagraph"/>
        <w:jc w:val="left"/>
        <w:rPr>
          <w:del w:id="1711" w:author="Win10" w:date="2025-04-25T23:20:00Z"/>
          <w:moveTo w:id="1712" w:author="Win10" w:date="2025-04-25T23:20:00Z"/>
        </w:rPr>
      </w:pPr>
      <w:ins w:id="1713" w:author="Win10" w:date="2025-04-25T23:36:00Z">
        <w:del w:id="1714" w:author="Péter Selyem" w:date="2025-05-06T07:11:00Z" w16du:dateUtc="2025-05-06T05:11:00Z">
          <w:r w:rsidDel="006C41D3">
            <w:delText xml:space="preserve"> </w:delText>
          </w:r>
        </w:del>
      </w:ins>
      <w:moveToRangeStart w:id="1715" w:author="Win10" w:date="2025-04-25T23:20:00Z" w:name="move196515647"/>
      <w:moveTo w:id="1716" w:author="Win10" w:date="2025-04-25T23:20:00Z">
        <w:del w:id="1717" w:author="Win10" w:date="2025-04-25T23:36:00Z">
          <w:r w:rsidR="00EB4AC5" w:rsidDel="00405AD0">
            <w:delText>Az oldal térképe az alábbi ábrán (</w:delText>
          </w:r>
        </w:del>
        <w:del w:id="1718" w:author="Win10" w:date="2025-04-25T23:24:00Z">
          <w:r w:rsidR="00EB4AC5" w:rsidDel="00EB4AC5">
            <w:delText>7. ábra</w:delText>
          </w:r>
        </w:del>
        <w:del w:id="1719" w:author="Win10" w:date="2025-04-25T23:36:00Z">
          <w:r w:rsidR="00EB4AC5" w:rsidDel="00405AD0">
            <w:delText>) látható.</w:delText>
          </w:r>
        </w:del>
      </w:moveTo>
    </w:p>
    <w:moveToRangeEnd w:id="1715"/>
    <w:p w14:paraId="746C9134" w14:textId="77777777" w:rsidR="00EB4AC5" w:rsidRPr="00EB4AC5" w:rsidRDefault="00EB4AC5">
      <w:pPr>
        <w:pStyle w:val="Firstparagraph"/>
        <w:jc w:val="left"/>
        <w:pPrChange w:id="1720" w:author="Win10" w:date="2025-04-25T23:20:00Z">
          <w:pPr>
            <w:pStyle w:val="Cmsor2"/>
          </w:pPr>
        </w:pPrChange>
      </w:pPr>
    </w:p>
    <w:p w14:paraId="380BA4E7" w14:textId="3774252F" w:rsidR="00EB4AC5" w:rsidDel="00405AD0" w:rsidRDefault="00EB4AC5" w:rsidP="005F25C5">
      <w:pPr>
        <w:pStyle w:val="Firstparagraph"/>
        <w:jc w:val="left"/>
        <w:rPr>
          <w:del w:id="1721" w:author="Win10" w:date="2025-04-25T23:36:00Z"/>
        </w:rPr>
      </w:pPr>
      <w:bookmarkStart w:id="1722" w:name="_Toc197366117"/>
      <w:bookmarkStart w:id="1723" w:name="_Toc197366215"/>
      <w:bookmarkStart w:id="1724" w:name="_Toc197366306"/>
      <w:bookmarkStart w:id="1725" w:name="_Toc197366496"/>
      <w:bookmarkEnd w:id="1722"/>
      <w:bookmarkEnd w:id="1723"/>
      <w:bookmarkEnd w:id="1724"/>
      <w:bookmarkEnd w:id="1725"/>
    </w:p>
    <w:bookmarkStart w:id="1726" w:name="_Ref196515895"/>
    <w:p w14:paraId="63B2FCD6" w14:textId="7B4699DB" w:rsidR="00EB4AC5" w:rsidRPr="00EB4AC5" w:rsidDel="00973454" w:rsidRDefault="00EB4AC5" w:rsidP="00EB4AC5">
      <w:pPr>
        <w:pStyle w:val="Kpalrs"/>
        <w:ind w:firstLine="0"/>
        <w:rPr>
          <w:del w:id="1727" w:author="Selyem Péter Ferenc" w:date="2025-04-30T09:22:00Z"/>
        </w:rPr>
      </w:pPr>
      <w:del w:id="1728" w:author="Selyem Péter Ferenc" w:date="2025-04-30T09:22:00Z">
        <w:r w:rsidRPr="00EB4AC5" w:rsidDel="00973454">
          <w:rPr>
            <w:i w:val="0"/>
            <w:iCs w:val="0"/>
            <w:rPrChange w:id="1729" w:author="Win10" w:date="2025-04-25T23:22:00Z">
              <w:rPr>
                <w:i w:val="0"/>
                <w:iCs w:val="0"/>
                <w:noProof/>
              </w:rPr>
            </w:rPrChange>
          </w:rPr>
          <w:fldChar w:fldCharType="begin"/>
        </w:r>
        <w:r w:rsidRPr="00EB4AC5" w:rsidDel="00973454">
          <w:rPr>
            <w:i w:val="0"/>
            <w:iCs w:val="0"/>
            <w:rPrChange w:id="1730" w:author="Win10" w:date="2025-04-25T23:22:00Z">
              <w:rPr>
                <w:i w:val="0"/>
                <w:iCs w:val="0"/>
                <w:noProof/>
              </w:rPr>
            </w:rPrChange>
          </w:rPr>
          <w:delInstrText xml:space="preserve"> SEQ ábra \* ARABIC </w:delInstrText>
        </w:r>
        <w:r w:rsidRPr="00EB4AC5" w:rsidDel="00973454">
          <w:rPr>
            <w:i w:val="0"/>
            <w:iCs w:val="0"/>
            <w:rPrChange w:id="1731" w:author="Win10" w:date="2025-04-25T23:22:00Z">
              <w:rPr>
                <w:i w:val="0"/>
                <w:iCs w:val="0"/>
                <w:noProof/>
              </w:rPr>
            </w:rPrChange>
          </w:rPr>
          <w:fldChar w:fldCharType="separate"/>
        </w:r>
      </w:del>
      <w:ins w:id="1732" w:author="Win10" w:date="2025-04-25T23:22:00Z">
        <w:del w:id="1733" w:author="Selyem Péter Ferenc" w:date="2025-04-30T09:22:00Z">
          <w:r w:rsidRPr="00EB4AC5" w:rsidDel="00973454">
            <w:rPr>
              <w:i w:val="0"/>
              <w:iCs w:val="0"/>
              <w:rPrChange w:id="1734" w:author="Win10" w:date="2025-04-25T23:22:00Z">
                <w:rPr>
                  <w:i w:val="0"/>
                  <w:iCs w:val="0"/>
                  <w:noProof/>
                </w:rPr>
              </w:rPrChange>
            </w:rPr>
            <w:delText>7</w:delText>
          </w:r>
        </w:del>
      </w:ins>
      <w:del w:id="1735" w:author="Selyem Péter Ferenc" w:date="2025-04-30T09:22:00Z">
        <w:r w:rsidRPr="00EB4AC5" w:rsidDel="00973454">
          <w:rPr>
            <w:i w:val="0"/>
            <w:iCs w:val="0"/>
            <w:rPrChange w:id="1736" w:author="Win10" w:date="2025-04-25T23:22:00Z">
              <w:rPr>
                <w:i w:val="0"/>
                <w:iCs w:val="0"/>
                <w:noProof/>
              </w:rPr>
            </w:rPrChange>
          </w:rPr>
          <w:delText>6</w:delText>
        </w:r>
        <w:r w:rsidRPr="00EB4AC5" w:rsidDel="00973454">
          <w:rPr>
            <w:i w:val="0"/>
            <w:iCs w:val="0"/>
            <w:rPrChange w:id="1737" w:author="Win10" w:date="2025-04-25T23:22:00Z">
              <w:rPr>
                <w:i w:val="0"/>
                <w:iCs w:val="0"/>
                <w:noProof/>
              </w:rPr>
            </w:rPrChange>
          </w:rPr>
          <w:fldChar w:fldCharType="end"/>
        </w:r>
        <w:r w:rsidRPr="00EB4AC5" w:rsidDel="00973454">
          <w:rPr>
            <w:i w:val="0"/>
            <w:iCs w:val="0"/>
            <w:rPrChange w:id="1738" w:author="Win10" w:date="2025-04-25T23:22:00Z">
              <w:rPr>
                <w:i w:val="0"/>
                <w:iCs w:val="0"/>
                <w:noProof/>
              </w:rPr>
            </w:rPrChange>
          </w:rPr>
          <w:delText>. ábra</w:delText>
        </w:r>
        <w:bookmarkEnd w:id="1726"/>
        <w:r w:rsidRPr="00EB4AC5" w:rsidDel="00973454">
          <w:rPr>
            <w:i w:val="0"/>
            <w:iCs w:val="0"/>
            <w:rPrChange w:id="1739" w:author="Win10" w:date="2025-04-25T23:22:00Z">
              <w:rPr>
                <w:i w:val="0"/>
                <w:iCs w:val="0"/>
                <w:noProof/>
              </w:rPr>
            </w:rPrChange>
          </w:rPr>
          <w:delText>: Az</w:delText>
        </w:r>
      </w:del>
      <w:ins w:id="1740" w:author="Win10" w:date="2025-04-25T23:22:00Z">
        <w:del w:id="1741" w:author="Selyem Péter Ferenc" w:date="2025-04-30T09:22:00Z">
          <w:r w:rsidRPr="00EB4AC5" w:rsidDel="00973454">
            <w:rPr>
              <w:i w:val="0"/>
              <w:iCs w:val="0"/>
              <w:rPrChange w:id="1742" w:author="Win10" w:date="2025-04-25T23:22:00Z">
                <w:rPr>
                  <w:i w:val="0"/>
                  <w:iCs w:val="0"/>
                  <w:noProof/>
                </w:rPr>
              </w:rPrChange>
            </w:rPr>
            <w:delText xml:space="preserve"> oldal térképe</w:delText>
          </w:r>
        </w:del>
      </w:ins>
      <w:bookmarkStart w:id="1743" w:name="_Toc197366118"/>
      <w:bookmarkStart w:id="1744" w:name="_Toc197366216"/>
      <w:bookmarkStart w:id="1745" w:name="_Toc197366307"/>
      <w:bookmarkStart w:id="1746" w:name="_Toc197366497"/>
      <w:bookmarkEnd w:id="1743"/>
      <w:bookmarkEnd w:id="1744"/>
      <w:bookmarkEnd w:id="1745"/>
      <w:bookmarkEnd w:id="1746"/>
    </w:p>
    <w:p w14:paraId="13C50BD8" w14:textId="5CFAC0A6" w:rsidR="00405AD0" w:rsidRDefault="00405AD0">
      <w:pPr>
        <w:pStyle w:val="Cmsor2"/>
        <w:rPr>
          <w:ins w:id="1747" w:author="Win10" w:date="2025-04-25T23:37:00Z"/>
        </w:rPr>
        <w:pPrChange w:id="1748" w:author="Win10" w:date="2025-04-25T23:37:00Z">
          <w:pPr>
            <w:pStyle w:val="Firstparagraph"/>
            <w:jc w:val="left"/>
          </w:pPr>
        </w:pPrChange>
      </w:pPr>
      <w:bookmarkStart w:id="1749" w:name="_Toc197366498"/>
      <w:ins w:id="1750" w:author="Win10" w:date="2025-04-25T23:37:00Z">
        <w:r>
          <w:t>Főoldal</w:t>
        </w:r>
        <w:bookmarkEnd w:id="1749"/>
      </w:ins>
    </w:p>
    <w:p w14:paraId="5F0B042A" w14:textId="44278539" w:rsidR="00F14441" w:rsidDel="00EB4AC5" w:rsidRDefault="00000000" w:rsidP="00EB4AC5">
      <w:pPr>
        <w:pStyle w:val="Firstparagraph"/>
        <w:jc w:val="left"/>
        <w:rPr>
          <w:del w:id="1751" w:author="Win10" w:date="2025-04-25T23:23:00Z"/>
        </w:rPr>
      </w:pPr>
      <w:del w:id="1752" w:author="Win10" w:date="2025-04-25T23:20:00Z">
        <w:r>
          <w:rPr>
            <w:noProof/>
          </w:rPr>
          <w:pict w14:anchorId="0924253A">
            <v:shape id="_x0000_s2053" type="#_x0000_t75" style="position:absolute;margin-left:-20.2pt;margin-top:25.05pt;width:467.25pt;height:200.1pt;z-index:251668480;mso-position-horizontal-relative:text;mso-position-vertical-relative:text;mso-width-relative:page;mso-height-relative:page">
              <v:imagedata r:id="rId28" o:title="OldalTérkép"/>
              <w10:wrap type="topAndBottom"/>
            </v:shape>
          </w:pict>
        </w:r>
      </w:del>
      <w:ins w:id="1753" w:author="Péter Selyem" w:date="2025-05-06T06:24:00Z" w16du:dateUtc="2025-05-06T04:24:00Z">
        <w:r w:rsidR="00FE1E60">
          <w:tab/>
        </w:r>
      </w:ins>
      <w:moveFromRangeStart w:id="1754" w:author="Win10" w:date="2025-04-25T23:20:00Z" w:name="move196515647"/>
      <w:moveFrom w:id="1755" w:author="Win10" w:date="2025-04-25T23:20:00Z">
        <w:r w:rsidR="005F25C5" w:rsidDel="00EB4AC5">
          <w:t>Az oldal térképe az alábbi ábrán (7. ábra) látható.</w:t>
        </w:r>
      </w:moveFrom>
      <w:moveFromRangeEnd w:id="1754"/>
    </w:p>
    <w:p w14:paraId="0C6C33D9" w14:textId="763B420B" w:rsidR="005F25C5" w:rsidDel="00EB4AC5" w:rsidRDefault="005F25C5">
      <w:pPr>
        <w:pStyle w:val="Firstparagraph"/>
        <w:jc w:val="left"/>
        <w:rPr>
          <w:del w:id="1756" w:author="Win10" w:date="2025-04-25T23:23:00Z"/>
          <w:rFonts w:cs="Times New Roman"/>
          <w:noProof/>
          <w:sz w:val="20"/>
        </w:rPr>
        <w:pPrChange w:id="1757" w:author="Win10" w:date="2025-04-25T23:23:00Z">
          <w:pPr>
            <w:jc w:val="center"/>
          </w:pPr>
        </w:pPrChange>
      </w:pPr>
      <w:del w:id="1758" w:author="Win10" w:date="2025-04-25T23:23:00Z">
        <w:r w:rsidRPr="005F25C5" w:rsidDel="00EB4AC5">
          <w:rPr>
            <w:rFonts w:cs="Times New Roman"/>
            <w:noProof/>
            <w:sz w:val="20"/>
          </w:rPr>
          <w:delText>7.ábra: az oldal térképe</w:delText>
        </w:r>
      </w:del>
    </w:p>
    <w:p w14:paraId="58D148D4" w14:textId="3BCB0402" w:rsidR="005F25C5" w:rsidDel="00EB4AC5" w:rsidRDefault="005F25C5">
      <w:pPr>
        <w:pStyle w:val="Firstparagraph"/>
        <w:jc w:val="left"/>
        <w:rPr>
          <w:del w:id="1759" w:author="Win10" w:date="2025-04-25T23:24:00Z"/>
          <w:rFonts w:cs="Times New Roman"/>
          <w:noProof/>
          <w:sz w:val="20"/>
        </w:rPr>
        <w:pPrChange w:id="1760" w:author="Win10" w:date="2025-04-25T23:23:00Z">
          <w:pPr>
            <w:jc w:val="center"/>
          </w:pPr>
        </w:pPrChange>
      </w:pPr>
    </w:p>
    <w:p w14:paraId="40387D0D" w14:textId="5C7D7EBF" w:rsidR="005F25C5" w:rsidRDefault="005F25C5" w:rsidP="005F25C5">
      <w:pPr>
        <w:ind w:firstLine="0"/>
        <w:jc w:val="left"/>
        <w:rPr>
          <w:ins w:id="1761" w:author="Péter Selyem" w:date="2025-05-06T06:24:00Z" w16du:dateUtc="2025-05-06T04:24:00Z"/>
        </w:rPr>
      </w:pPr>
      <w:r>
        <w:t>A Főoldalról (</w:t>
      </w:r>
      <w:ins w:id="1762" w:author="Win10" w:date="2025-04-25T23:26:00Z">
        <w:r w:rsidR="00EB4AC5">
          <w:fldChar w:fldCharType="begin"/>
        </w:r>
        <w:r w:rsidR="00EB4AC5">
          <w:instrText xml:space="preserve"> REF _Ref196516028 \h </w:instrText>
        </w:r>
      </w:ins>
      <w:r w:rsidR="00EB4AC5">
        <w:fldChar w:fldCharType="separate"/>
      </w:r>
      <w:ins w:id="1763" w:author="Win10" w:date="2025-04-25T23:26:00Z">
        <w:r w:rsidR="00EB4AC5" w:rsidRPr="00EB4AC5">
          <w:rPr>
            <w:rPrChange w:id="1764" w:author="Win10" w:date="2025-04-25T23:26:00Z">
              <w:rPr>
                <w:noProof/>
              </w:rPr>
            </w:rPrChange>
          </w:rPr>
          <w:t>8</w:t>
        </w:r>
        <w:r w:rsidR="00EB4AC5" w:rsidRPr="00EB4AC5">
          <w:t>. ábra</w:t>
        </w:r>
        <w:r w:rsidR="00EB4AC5">
          <w:fldChar w:fldCharType="end"/>
        </w:r>
      </w:ins>
      <w:del w:id="1765" w:author="Win10" w:date="2025-04-25T23:26:00Z">
        <w:r w:rsidDel="00EB4AC5">
          <w:delText>8. ábra</w:delText>
        </w:r>
      </w:del>
      <w:r>
        <w:t>) minden külön oldal elérhető egyszerűen.</w:t>
      </w:r>
      <w:ins w:id="1766" w:author="Selyem Péter Ferenc" w:date="2025-05-05T10:05:00Z">
        <w:r w:rsidR="00711BF7">
          <w:t xml:space="preserve"> A felső navigációs </w:t>
        </w:r>
        <w:del w:id="1767" w:author="Péter Selyem" w:date="2025-05-05T19:18:00Z" w16du:dateUtc="2025-05-05T17:18:00Z">
          <w:r w:rsidR="00711BF7" w:rsidDel="00E62D55">
            <w:delText>sávbol</w:delText>
          </w:r>
        </w:del>
      </w:ins>
      <w:ins w:id="1768" w:author="Péter Selyem" w:date="2025-05-05T19:18:00Z" w16du:dateUtc="2025-05-05T17:18:00Z">
        <w:r w:rsidR="00E62D55">
          <w:t>sávból</w:t>
        </w:r>
      </w:ins>
      <w:ins w:id="1769" w:author="Selyem Péter Ferenc" w:date="2025-05-05T10:05:00Z">
        <w:r w:rsidR="00711BF7">
          <w:t xml:space="preserve"> elérhetőek a Jegyek, Edzések, Edzők és rólunk oldalak, valamit a </w:t>
        </w:r>
        <w:del w:id="1770" w:author="Péter Selyem" w:date="2025-05-05T19:18:00Z" w16du:dateUtc="2025-05-05T17:18:00Z">
          <w:r w:rsidR="00711BF7" w:rsidDel="00E62D55">
            <w:delText>trem</w:delText>
          </w:r>
        </w:del>
      </w:ins>
      <w:ins w:id="1771" w:author="Péter Selyem" w:date="2025-05-05T19:18:00Z" w16du:dateUtc="2025-05-05T17:18:00Z">
        <w:r w:rsidR="00E62D55">
          <w:t>terem</w:t>
        </w:r>
      </w:ins>
      <w:ins w:id="1772" w:author="Selyem Péter Ferenc" w:date="2025-05-05T10:05:00Z">
        <w:r w:rsidR="00711BF7">
          <w:t xml:space="preserve"> nevére kattintva a főoldal és a sáv jobb oldalán az emberkére kattintva </w:t>
        </w:r>
      </w:ins>
      <w:ins w:id="1773" w:author="Selyem Péter Ferenc" w:date="2025-05-05T10:06:00Z">
        <w:r w:rsidR="00711BF7">
          <w:t>előjön egy legördülő lista további opciókkal.</w:t>
        </w:r>
      </w:ins>
      <w:ins w:id="1774" w:author="Selyem Péter Ferenc" w:date="2025-05-05T10:07:00Z">
        <w:r w:rsidR="00711BF7">
          <w:t xml:space="preserve"> Ez a navigációs sáv minden oldalon megtalálható.</w:t>
        </w:r>
      </w:ins>
    </w:p>
    <w:p w14:paraId="2A35E4F7" w14:textId="57BF0DE7" w:rsidR="00940BD3" w:rsidRDefault="00FE1E60" w:rsidP="005F25C5">
      <w:pPr>
        <w:ind w:firstLine="0"/>
        <w:jc w:val="left"/>
        <w:rPr>
          <w:ins w:id="1775" w:author="Péter Selyem" w:date="2025-05-06T06:26:00Z" w16du:dateUtc="2025-05-06T04:26:00Z"/>
        </w:rPr>
      </w:pPr>
      <w:ins w:id="1776" w:author="Péter Selyem" w:date="2025-05-06T06:24:00Z" w16du:dateUtc="2025-05-06T04:24:00Z">
        <w:r>
          <w:tab/>
          <w:t>A Főoldalon még megtalálható a jegy típusokból, edz</w:t>
        </w:r>
      </w:ins>
      <w:ins w:id="1777" w:author="Péter Selyem" w:date="2025-05-06T06:25:00Z" w16du:dateUtc="2025-05-06T04:25:00Z">
        <w:r>
          <w:t xml:space="preserve">ésekből és edzőkből három-három opció, mindegyik sávnál egy külön </w:t>
        </w:r>
      </w:ins>
      <w:ins w:id="1778" w:author="Péter Selyem" w:date="2025-05-06T06:26:00Z" w16du:dateUtc="2025-05-06T04:26:00Z">
        <w:r>
          <w:t>gombbal,</w:t>
        </w:r>
      </w:ins>
      <w:ins w:id="1779" w:author="Péter Selyem" w:date="2025-05-06T06:25:00Z" w16du:dateUtc="2025-05-06T04:25:00Z">
        <w:r>
          <w:t xml:space="preserve"> ami elvezet ezeknek a saját oldalára.</w:t>
        </w:r>
      </w:ins>
    </w:p>
    <w:p w14:paraId="08548389" w14:textId="77538272" w:rsidR="00FE1E60" w:rsidRDefault="00FE1E60" w:rsidP="005F25C5">
      <w:pPr>
        <w:ind w:firstLine="0"/>
        <w:jc w:val="left"/>
        <w:rPr>
          <w:ins w:id="1780" w:author="Péter Selyem" w:date="2025-05-06T06:29:00Z" w16du:dateUtc="2025-05-06T04:29:00Z"/>
        </w:rPr>
      </w:pPr>
      <w:ins w:id="1781" w:author="Péter Selyem" w:date="2025-05-06T06:26:00Z" w16du:dateUtc="2025-05-06T04:26:00Z">
        <w:r>
          <w:tab/>
          <w:t>Mindegyik oldalt reszponzívra csináltam, hogy kisebb kijelzőkön is használha</w:t>
        </w:r>
      </w:ins>
      <w:ins w:id="1782" w:author="Péter Selyem" w:date="2025-05-06T06:27:00Z" w16du:dateUtc="2025-05-06T04:27:00Z">
        <w:r>
          <w:t xml:space="preserve">tó legyen, ehhez a Bootstrap keretrendszer </w:t>
        </w:r>
        <w:r w:rsidR="00940BD3">
          <w:t>rácsos megoldását használtam, ami sorok és oszlopok definiálásán alapul</w:t>
        </w:r>
      </w:ins>
      <w:ins w:id="1783" w:author="Péter Selyem" w:date="2025-05-06T06:28:00Z" w16du:dateUtc="2025-05-06T04:28:00Z">
        <w:r w:rsidR="00940BD3">
          <w:t>.</w:t>
        </w:r>
      </w:ins>
      <w:ins w:id="1784" w:author="Péter Selyem" w:date="2025-05-06T06:26:00Z" w16du:dateUtc="2025-05-06T04:26:00Z">
        <w:r>
          <w:t xml:space="preserve"> </w:t>
        </w:r>
      </w:ins>
    </w:p>
    <w:p w14:paraId="30EF6E0B" w14:textId="51A651EE" w:rsidR="00940BD3" w:rsidRDefault="00940BD3" w:rsidP="005F25C5">
      <w:pPr>
        <w:ind w:firstLine="0"/>
        <w:jc w:val="left"/>
        <w:rPr>
          <w:ins w:id="1785" w:author="Péter Selyem" w:date="2025-05-06T06:33:00Z" w16du:dateUtc="2025-05-06T04:33:00Z"/>
        </w:rPr>
      </w:pPr>
      <w:ins w:id="1786" w:author="Péter Selyem" w:date="2025-05-06T06:29:00Z" w16du:dateUtc="2025-05-06T04:29:00Z">
        <w:r>
          <w:tab/>
          <w:t>Reszponz</w:t>
        </w:r>
      </w:ins>
      <w:ins w:id="1787" w:author="Péter Selyem" w:date="2025-05-06T06:30:00Z" w16du:dateUtc="2025-05-06T04:30:00Z">
        <w:r>
          <w:t>í</w:t>
        </w:r>
      </w:ins>
      <w:ins w:id="1788" w:author="Péter Selyem" w:date="2025-05-06T06:29:00Z" w16du:dateUtc="2025-05-06T04:29:00Z">
        <w:r>
          <w:t xml:space="preserve">vitás miatt </w:t>
        </w:r>
      </w:ins>
      <w:ins w:id="1789" w:author="Péter Selyem" w:date="2025-05-06T06:30:00Z" w16du:dateUtc="2025-05-06T04:30:00Z">
        <w:r>
          <w:t>az előbb említett jegy, edző és edzés sávokat úgy alakítottam ki, hogy ki</w:t>
        </w:r>
      </w:ins>
      <w:ins w:id="1790" w:author="Péter Selyem" w:date="2025-05-06T06:31:00Z" w16du:dateUtc="2025-05-06T04:31:00Z">
        <w:r>
          <w:t xml:space="preserve">s képernyőn átmegy lapozható </w:t>
        </w:r>
      </w:ins>
      <w:ins w:id="1791" w:author="Péter Selyem" w:date="2025-05-06T06:37:00Z" w16du:dateUtc="2025-05-06T04:37:00Z">
        <w:r w:rsidR="008F121C">
          <w:t>listává,</w:t>
        </w:r>
      </w:ins>
      <w:ins w:id="1792" w:author="Péter Selyem" w:date="2025-05-06T06:31:00Z" w16du:dateUtc="2025-05-06T04:31:00Z">
        <w:r>
          <w:t xml:space="preserve"> amit oldalra lehet görgetni, ehhez a </w:t>
        </w:r>
        <w:r>
          <w:lastRenderedPageBreak/>
          <w:t>B</w:t>
        </w:r>
      </w:ins>
      <w:ins w:id="1793" w:author="Péter Selyem" w:date="2025-05-06T06:32:00Z" w16du:dateUtc="2025-05-06T04:32:00Z">
        <w:r>
          <w:t xml:space="preserve">ootstrapnek a carousel modulját </w:t>
        </w:r>
      </w:ins>
      <w:ins w:id="1794" w:author="Péter Selyem" w:date="2025-05-06T06:33:00Z" w16du:dateUtc="2025-05-06T04:33:00Z">
        <w:r>
          <w:t>használtam,</w:t>
        </w:r>
      </w:ins>
      <w:ins w:id="1795" w:author="Péter Selyem" w:date="2025-05-06T06:32:00Z" w16du:dateUtc="2025-05-06T04:32:00Z">
        <w:r>
          <w:t xml:space="preserve"> amivel szépen meg lehetett ezt valósítani </w:t>
        </w:r>
      </w:ins>
      <w:ins w:id="1796" w:author="Péter Selyem" w:date="2025-05-06T07:12:00Z" w16du:dateUtc="2025-05-06T05:12:00Z">
        <w:r w:rsidR="00AC7F8F">
          <w:rPr>
            <w:noProof/>
          </w:rPr>
          <mc:AlternateContent>
            <mc:Choice Requires="wps">
              <w:drawing>
                <wp:anchor distT="0" distB="0" distL="114300" distR="114300" simplePos="0" relativeHeight="251796480" behindDoc="0" locked="0" layoutInCell="1" allowOverlap="1" wp14:anchorId="7F8FD535" wp14:editId="2B586249">
                  <wp:simplePos x="0" y="0"/>
                  <wp:positionH relativeFrom="column">
                    <wp:posOffset>4445</wp:posOffset>
                  </wp:positionH>
                  <wp:positionV relativeFrom="paragraph">
                    <wp:posOffset>4398010</wp:posOffset>
                  </wp:positionV>
                  <wp:extent cx="5399405" cy="635"/>
                  <wp:effectExtent l="0" t="0" r="0" b="0"/>
                  <wp:wrapTopAndBottom/>
                  <wp:docPr id="823455487" name="Szövegdoboz 1"/>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14:paraId="739BAE1B" w14:textId="4F2443C1" w:rsidR="00AC7F8F" w:rsidRPr="00D92F18" w:rsidRDefault="00AC7F8F">
                              <w:pPr>
                                <w:pStyle w:val="Kpalrs"/>
                                <w:pPrChange w:id="1797" w:author="Péter Selyem" w:date="2025-05-06T07:12:00Z" w16du:dateUtc="2025-05-06T05:12:00Z">
                                  <w:pPr/>
                                </w:pPrChange>
                              </w:pPr>
                              <w:ins w:id="1798" w:author="Péter Selyem" w:date="2025-05-06T07:12:00Z" w16du:dateUtc="2025-05-06T05:12:00Z">
                                <w:r>
                                  <w:fldChar w:fldCharType="begin"/>
                                </w:r>
                                <w:r>
                                  <w:instrText xml:space="preserve"> SEQ ábra \* ARABIC </w:instrText>
                                </w:r>
                              </w:ins>
                              <w:r>
                                <w:fldChar w:fldCharType="separate"/>
                              </w:r>
                              <w:bookmarkStart w:id="1799" w:name="_Toc197409589"/>
                              <w:ins w:id="1800" w:author="Péter Selyem" w:date="2025-05-06T07:12:00Z" w16du:dateUtc="2025-05-06T05:12:00Z">
                                <w:r>
                                  <w:rPr>
                                    <w:noProof/>
                                  </w:rPr>
                                  <w:t>10</w:t>
                                </w:r>
                                <w:r>
                                  <w:fldChar w:fldCharType="end"/>
                                </w:r>
                                <w:r>
                                  <w:t>. ábra: Jegy megjelenítésének kódja</w:t>
                                </w:r>
                              </w:ins>
                              <w:bookmarkEnd w:id="17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8FD535" id="_x0000_s1030" type="#_x0000_t202" style="position:absolute;margin-left:.35pt;margin-top:346.3pt;width:425.15pt;height:.05pt;z-index:251796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" stroked="f">
                  <v:textbox style="mso-fit-shape-to-text:t" inset="0,0,0,0">
                    <w:txbxContent>
                      <w:p w14:paraId="739BAE1B" w14:textId="4F2443C1" w:rsidR="00AC7F8F" w:rsidRPr="00D92F18" w:rsidRDefault="00AC7F8F">
                        <w:pPr>
                          <w:pStyle w:val="Kpalrs"/>
                          <w:pPrChange w:id="1801" w:author="Péter Selyem" w:date="2025-05-06T07:12:00Z" w16du:dateUtc="2025-05-06T05:12:00Z">
                            <w:pPr/>
                          </w:pPrChange>
                        </w:pPr>
                        <w:ins w:id="1802" w:author="Péter Selyem" w:date="2025-05-06T07:12:00Z" w16du:dateUtc="2025-05-06T05:12:00Z">
                          <w:r>
                            <w:fldChar w:fldCharType="begin"/>
                          </w:r>
                          <w:r>
                            <w:instrText xml:space="preserve"> SEQ ábra \* ARABIC </w:instrText>
                          </w:r>
                        </w:ins>
                        <w:r>
                          <w:fldChar w:fldCharType="separate"/>
                        </w:r>
                        <w:bookmarkStart w:id="1803" w:name="_Toc197409589"/>
                        <w:ins w:id="1804" w:author="Péter Selyem" w:date="2025-05-06T07:12:00Z" w16du:dateUtc="2025-05-06T05:12:00Z">
                          <w:r>
                            <w:rPr>
                              <w:noProof/>
                            </w:rPr>
                            <w:t>10</w:t>
                          </w:r>
                          <w:r>
                            <w:fldChar w:fldCharType="end"/>
                          </w:r>
                          <w:r>
                            <w:t>. ábra: Jegy megjelenítésének kódja</w:t>
                          </w:r>
                        </w:ins>
                        <w:bookmarkEnd w:id="1803"/>
                      </w:p>
                    </w:txbxContent>
                  </v:textbox>
                  <w10:wrap type="topAndBottom"/>
                </v:shape>
              </w:pict>
            </mc:Fallback>
          </mc:AlternateContent>
        </w:r>
      </w:ins>
      <w:ins w:id="1805" w:author="Péter Selyem" w:date="2025-05-06T06:34:00Z" w16du:dateUtc="2025-05-06T04:34:00Z">
        <w:r>
          <w:rPr>
            <w:noProof/>
          </w:rPr>
          <w:drawing>
            <wp:anchor distT="0" distB="0" distL="114300" distR="114300" simplePos="0" relativeHeight="251777024" behindDoc="0" locked="0" layoutInCell="1" allowOverlap="1" wp14:anchorId="6E8156AD" wp14:editId="678A44A1">
              <wp:simplePos x="0" y="0"/>
              <wp:positionH relativeFrom="column">
                <wp:posOffset>4445</wp:posOffset>
              </wp:positionH>
              <wp:positionV relativeFrom="paragraph">
                <wp:posOffset>586400</wp:posOffset>
              </wp:positionV>
              <wp:extent cx="5399405" cy="3754755"/>
              <wp:effectExtent l="0" t="0" r="0" b="0"/>
              <wp:wrapTopAndBottom/>
              <wp:docPr id="1356592342" name="Kép 25" descr="A képen szöveg, képernyőkép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592342" name="Kép 25" descr="A képen szöveg, képernyőkép látható&#10;&#10;Előfordulhat, hogy a mesterséges intelligencia által létrehozott tartalom helytelen."/>
                      <pic:cNvPicPr/>
                    </pic:nvPicPr>
                    <pic:blipFill>
                      <a:blip r:embed="rId29">
                        <a:extLst>
                          <a:ext uri="{28A0092B-C50C-407E-A947-70E740481C1C}">
                            <a14:useLocalDpi xmlns:a14="http://schemas.microsoft.com/office/drawing/2010/main" val="0"/>
                          </a:ext>
                        </a:extLst>
                      </a:blip>
                      <a:stretch>
                        <a:fillRect/>
                      </a:stretch>
                    </pic:blipFill>
                    <pic:spPr>
                      <a:xfrm>
                        <a:off x="0" y="0"/>
                        <a:ext cx="5399405" cy="3754755"/>
                      </a:xfrm>
                      <a:prstGeom prst="rect">
                        <a:avLst/>
                      </a:prstGeom>
                    </pic:spPr>
                  </pic:pic>
                </a:graphicData>
              </a:graphic>
            </wp:anchor>
          </w:drawing>
        </w:r>
      </w:ins>
      <w:ins w:id="1806" w:author="Péter Selyem" w:date="2025-05-06T06:32:00Z" w16du:dateUtc="2025-05-06T04:32:00Z">
        <w:r>
          <w:t>és jó iránytást is adnak</w:t>
        </w:r>
      </w:ins>
      <w:ins w:id="1807" w:author="Péter Selyem" w:date="2025-05-06T06:33:00Z" w16du:dateUtc="2025-05-06T04:33:00Z">
        <w:r>
          <w:t xml:space="preserve"> mellé</w:t>
        </w:r>
      </w:ins>
      <w:ins w:id="1808" w:author="Péter Selyem" w:date="2025-05-06T07:12:00Z" w16du:dateUtc="2025-05-06T05:12:00Z">
        <w:r w:rsidR="00AC7F8F">
          <w:t xml:space="preserve"> </w:t>
        </w:r>
      </w:ins>
      <w:ins w:id="1809" w:author="Péter Selyem" w:date="2025-05-06T07:11:00Z" w16du:dateUtc="2025-05-06T05:11:00Z">
        <w:r w:rsidR="00AC7F8F">
          <w:t>(</w:t>
        </w:r>
      </w:ins>
      <w:ins w:id="1810" w:author="Péter Selyem" w:date="2025-05-06T07:12:00Z" w16du:dateUtc="2025-05-06T05:12:00Z">
        <w:r w:rsidR="00AC7F8F">
          <w:t>10.ábra</w:t>
        </w:r>
      </w:ins>
      <w:ins w:id="1811" w:author="Péter Selyem" w:date="2025-05-06T07:11:00Z" w16du:dateUtc="2025-05-06T05:11:00Z">
        <w:r w:rsidR="00AC7F8F">
          <w:t>)</w:t>
        </w:r>
      </w:ins>
      <w:ins w:id="1812" w:author="Péter Selyem" w:date="2025-05-06T06:33:00Z" w16du:dateUtc="2025-05-06T04:33:00Z">
        <w:r>
          <w:t>.</w:t>
        </w:r>
      </w:ins>
    </w:p>
    <w:p w14:paraId="0A2B829C" w14:textId="18C4071A" w:rsidR="00940BD3" w:rsidRDefault="00940BD3" w:rsidP="005F25C5">
      <w:pPr>
        <w:ind w:firstLine="0"/>
        <w:jc w:val="left"/>
        <w:rPr>
          <w:ins w:id="1813" w:author="Péter Selyem" w:date="2025-05-06T06:44:00Z" w16du:dateUtc="2025-05-06T04:44:00Z"/>
        </w:rPr>
      </w:pPr>
    </w:p>
    <w:p w14:paraId="40174419" w14:textId="77777777" w:rsidR="008F121C" w:rsidRDefault="008F121C" w:rsidP="005F25C5">
      <w:pPr>
        <w:ind w:firstLine="0"/>
        <w:jc w:val="left"/>
      </w:pPr>
    </w:p>
    <w:p w14:paraId="325D26C0" w14:textId="77777777" w:rsidR="007A00BC" w:rsidRDefault="00091320" w:rsidP="007A00BC">
      <w:pPr>
        <w:keepNext/>
        <w:ind w:firstLine="0"/>
        <w:jc w:val="center"/>
        <w:rPr>
          <w:ins w:id="1814" w:author="Péter Selyem" w:date="2025-05-06T07:28:00Z" w16du:dateUtc="2025-05-06T05:28:00Z"/>
        </w:rPr>
      </w:pPr>
      <w:r>
        <w:lastRenderedPageBreak/>
        <w:pict w14:anchorId="17E4DB11">
          <v:shape id="_x0000_i1028" type="#_x0000_t75" style="width:425.45pt;height:391.8pt;mso-position-horizontal:center;mso-position-horizontal-relative:text;mso-position-vertical:absolute;mso-position-vertical-relative:text;mso-width-relative:page;mso-height-relative:page">
            <v:imagedata r:id="rId30" o:title="mainpage"/>
          </v:shape>
        </w:pict>
      </w:r>
    </w:p>
    <w:p w14:paraId="5AEA7433" w14:textId="7724D261" w:rsidR="00AC7F8F" w:rsidRDefault="007A00BC">
      <w:pPr>
        <w:pStyle w:val="Kpalrs"/>
        <w:rPr>
          <w:ins w:id="1815" w:author="Péter Selyem" w:date="2025-05-06T07:12:00Z" w16du:dateUtc="2025-05-06T05:12:00Z"/>
        </w:rPr>
        <w:pPrChange w:id="1816" w:author="Péter Selyem" w:date="2025-05-06T07:28:00Z" w16du:dateUtc="2025-05-06T05:28:00Z">
          <w:pPr>
            <w:keepNext/>
            <w:ind w:firstLine="0"/>
            <w:jc w:val="center"/>
          </w:pPr>
        </w:pPrChange>
      </w:pPr>
      <w:ins w:id="1817" w:author="Péter Selyem" w:date="2025-05-06T07:28:00Z" w16du:dateUtc="2025-05-06T05:28:00Z">
        <w:r>
          <w:fldChar w:fldCharType="begin"/>
        </w:r>
        <w:r>
          <w:instrText xml:space="preserve"> SEQ ábra \* ARABIC </w:instrText>
        </w:r>
      </w:ins>
      <w:r>
        <w:fldChar w:fldCharType="separate"/>
      </w:r>
      <w:bookmarkStart w:id="1818" w:name="_Toc197409590"/>
      <w:ins w:id="1819" w:author="Péter Selyem" w:date="2025-05-06T07:28:00Z" w16du:dateUtc="2025-05-06T05:28:00Z">
        <w:r>
          <w:rPr>
            <w:noProof/>
          </w:rPr>
          <w:t>11</w:t>
        </w:r>
        <w:r>
          <w:fldChar w:fldCharType="end"/>
        </w:r>
        <w:r>
          <w:t>. ábra</w:t>
        </w:r>
      </w:ins>
      <w:ins w:id="1820" w:author="Péter Selyem" w:date="2025-05-06T07:29:00Z" w16du:dateUtc="2025-05-06T05:29:00Z">
        <w:r>
          <w:t xml:space="preserve">: </w:t>
        </w:r>
        <w:r w:rsidRPr="007A00BC">
          <w:t>Főoldal</w:t>
        </w:r>
      </w:ins>
      <w:bookmarkEnd w:id="1818"/>
    </w:p>
    <w:p w14:paraId="06E69446" w14:textId="2C28E60F" w:rsidR="00973454" w:rsidDel="007A00BC" w:rsidRDefault="00973454">
      <w:pPr>
        <w:pStyle w:val="Kpalrs"/>
        <w:rPr>
          <w:ins w:id="1821" w:author="Selyem Péter Ferenc" w:date="2025-04-30T09:22:00Z"/>
          <w:del w:id="1822" w:author="Péter Selyem" w:date="2025-05-06T07:28:00Z" w16du:dateUtc="2025-05-06T05:28:00Z"/>
        </w:rPr>
        <w:pPrChange w:id="1823" w:author="Péter Selyem" w:date="2025-05-06T07:12:00Z" w16du:dateUtc="2025-05-06T05:12:00Z">
          <w:pPr>
            <w:ind w:firstLine="0"/>
            <w:jc w:val="center"/>
          </w:pPr>
        </w:pPrChange>
      </w:pPr>
    </w:p>
    <w:p w14:paraId="3263F1FF" w14:textId="62B51255" w:rsidR="00EB4AC5" w:rsidDel="00AC7F8F" w:rsidRDefault="00973454">
      <w:pPr>
        <w:pStyle w:val="Kpalrs"/>
        <w:rPr>
          <w:del w:id="1824" w:author="Péter Selyem" w:date="2025-05-06T07:12:00Z" w16du:dateUtc="2025-05-06T05:12:00Z"/>
        </w:rPr>
        <w:pPrChange w:id="1825" w:author="Selyem Péter Ferenc" w:date="2025-04-30T09:22:00Z">
          <w:pPr>
            <w:ind w:firstLine="0"/>
            <w:jc w:val="center"/>
          </w:pPr>
        </w:pPrChange>
      </w:pPr>
      <w:ins w:id="1826" w:author="Selyem Péter Ferenc" w:date="2025-04-30T09:22:00Z">
        <w:del w:id="1827" w:author="Péter Selyem" w:date="2025-05-06T07:12:00Z" w16du:dateUtc="2025-05-06T05:12:00Z">
          <w:r w:rsidDel="00AC7F8F">
            <w:rPr>
              <w:i w:val="0"/>
              <w:iCs w:val="0"/>
            </w:rPr>
            <w:fldChar w:fldCharType="begin"/>
          </w:r>
          <w:r w:rsidDel="00AC7F8F">
            <w:delInstrText xml:space="preserve"> SEQ ábra \* ARABIC </w:delInstrText>
          </w:r>
        </w:del>
      </w:ins>
      <w:del w:id="1828" w:author="Péter Selyem" w:date="2025-05-06T07:12:00Z" w16du:dateUtc="2025-05-06T05:12:00Z">
        <w:r w:rsidDel="00AC7F8F">
          <w:rPr>
            <w:i w:val="0"/>
            <w:iCs w:val="0"/>
          </w:rPr>
          <w:fldChar w:fldCharType="separate"/>
        </w:r>
      </w:del>
      <w:ins w:id="1829" w:author="Selyem Péter Ferenc" w:date="2025-04-30T09:22:00Z">
        <w:del w:id="1830" w:author="Péter Selyem" w:date="2025-05-06T07:12:00Z" w16du:dateUtc="2025-05-06T05:12:00Z">
          <w:r w:rsidDel="00AC7F8F">
            <w:rPr>
              <w:noProof/>
            </w:rPr>
            <w:delText>8</w:delText>
          </w:r>
          <w:r w:rsidDel="00AC7F8F">
            <w:rPr>
              <w:i w:val="0"/>
              <w:iCs w:val="0"/>
            </w:rPr>
            <w:fldChar w:fldCharType="end"/>
          </w:r>
          <w:r w:rsidDel="00AC7F8F">
            <w:delText>. ábra</w:delText>
          </w:r>
          <w:r w:rsidRPr="00EB4AC5" w:rsidDel="00AC7F8F">
            <w:delText>: Főoldal</w:delText>
          </w:r>
        </w:del>
      </w:ins>
    </w:p>
    <w:bookmarkStart w:id="1831" w:name="_Ref196516028"/>
    <w:p w14:paraId="000ECCBC" w14:textId="311E8C3C" w:rsidR="00EB4AC5" w:rsidDel="00940BD3" w:rsidRDefault="00EB4AC5">
      <w:pPr>
        <w:ind w:firstLine="0"/>
        <w:rPr>
          <w:del w:id="1832" w:author="Selyem Péter Ferenc" w:date="2025-04-30T09:22:00Z"/>
          <w:rFonts w:cstheme="minorHAnsi"/>
          <w:i/>
          <w:iCs/>
          <w:szCs w:val="24"/>
        </w:rPr>
      </w:pPr>
      <w:del w:id="1833" w:author="Selyem Péter Ferenc" w:date="2025-04-30T09:22:00Z">
        <w:r w:rsidRPr="00EB4AC5" w:rsidDel="00973454">
          <w:rPr>
            <w:rFonts w:cstheme="minorHAnsi"/>
            <w:i/>
            <w:iCs/>
            <w:szCs w:val="24"/>
          </w:rPr>
          <w:fldChar w:fldCharType="begin"/>
        </w:r>
        <w:r w:rsidRPr="00EB4AC5" w:rsidDel="00973454">
          <w:delInstrText xml:space="preserve"> SEQ ábra \* ARABIC </w:delInstrText>
        </w:r>
        <w:r w:rsidRPr="00EB4AC5" w:rsidDel="00973454">
          <w:rPr>
            <w:rFonts w:cstheme="minorHAnsi"/>
            <w:i/>
            <w:iCs/>
            <w:szCs w:val="24"/>
          </w:rPr>
          <w:fldChar w:fldCharType="separate"/>
        </w:r>
      </w:del>
      <w:ins w:id="1834" w:author="Win10" w:date="2025-04-25T23:26:00Z">
        <w:del w:id="1835" w:author="Selyem Péter Ferenc" w:date="2025-04-30T09:22:00Z">
          <w:r w:rsidRPr="00EB4AC5" w:rsidDel="00973454">
            <w:rPr>
              <w:rFonts w:cstheme="minorHAnsi"/>
              <w:i/>
              <w:iCs/>
              <w:szCs w:val="24"/>
              <w:rPrChange w:id="1836" w:author="Win10" w:date="2025-04-25T23:26:00Z">
                <w:rPr>
                  <w:rFonts w:cstheme="minorHAnsi"/>
                  <w:i/>
                  <w:iCs/>
                  <w:noProof/>
                  <w:szCs w:val="24"/>
                </w:rPr>
              </w:rPrChange>
            </w:rPr>
            <w:delText>8</w:delText>
          </w:r>
        </w:del>
      </w:ins>
      <w:del w:id="1837" w:author="Selyem Péter Ferenc" w:date="2025-04-30T09:22:00Z">
        <w:r w:rsidRPr="00EB4AC5" w:rsidDel="00973454">
          <w:rPr>
            <w:rFonts w:cstheme="minorHAnsi"/>
            <w:i/>
            <w:iCs/>
            <w:szCs w:val="24"/>
            <w:rPrChange w:id="1838" w:author="Win10" w:date="2025-04-25T23:26:00Z">
              <w:rPr>
                <w:rFonts w:cstheme="minorHAnsi"/>
                <w:i/>
                <w:iCs/>
                <w:noProof/>
                <w:szCs w:val="24"/>
              </w:rPr>
            </w:rPrChange>
          </w:rPr>
          <w:delText>7</w:delText>
        </w:r>
        <w:r w:rsidRPr="00EB4AC5" w:rsidDel="00973454">
          <w:rPr>
            <w:rFonts w:cstheme="minorHAnsi"/>
            <w:i/>
            <w:iCs/>
            <w:szCs w:val="24"/>
          </w:rPr>
          <w:fldChar w:fldCharType="end"/>
        </w:r>
        <w:r w:rsidRPr="00EB4AC5" w:rsidDel="00973454">
          <w:delText>. ábra</w:delText>
        </w:r>
        <w:bookmarkEnd w:id="1831"/>
        <w:r w:rsidRPr="00EB4AC5" w:rsidDel="00973454">
          <w:delText>: Főoldal</w:delText>
        </w:r>
      </w:del>
    </w:p>
    <w:p w14:paraId="30C40039" w14:textId="77777777" w:rsidR="00940BD3" w:rsidRDefault="00940BD3" w:rsidP="00EB4AC5">
      <w:pPr>
        <w:pStyle w:val="Kpalrs"/>
        <w:ind w:firstLine="0"/>
        <w:rPr>
          <w:ins w:id="1839" w:author="Péter Selyem" w:date="2025-05-06T06:29:00Z" w16du:dateUtc="2025-05-06T04:29:00Z"/>
        </w:rPr>
      </w:pPr>
    </w:p>
    <w:p w14:paraId="5B075C74" w14:textId="77777777" w:rsidR="00940BD3" w:rsidRPr="00940BD3" w:rsidRDefault="00940BD3">
      <w:pPr>
        <w:rPr>
          <w:ins w:id="1840" w:author="Péter Selyem" w:date="2025-05-06T06:29:00Z" w16du:dateUtc="2025-05-06T04:29:00Z"/>
        </w:rPr>
        <w:pPrChange w:id="1841" w:author="Péter Selyem" w:date="2025-05-06T06:29:00Z" w16du:dateUtc="2025-05-06T04:29:00Z">
          <w:pPr>
            <w:pStyle w:val="Kpalrs"/>
            <w:ind w:firstLine="0"/>
          </w:pPr>
        </w:pPrChange>
      </w:pPr>
    </w:p>
    <w:p w14:paraId="6105F602" w14:textId="3323282F" w:rsidR="005F25C5" w:rsidDel="00940BD3" w:rsidRDefault="00000000">
      <w:pPr>
        <w:ind w:firstLine="0"/>
        <w:rPr>
          <w:del w:id="1842" w:author="Selyem Péter Ferenc" w:date="2025-04-30T09:22:00Z"/>
          <w:rFonts w:cstheme="minorHAnsi"/>
          <w:i/>
          <w:iCs/>
          <w:szCs w:val="24"/>
        </w:rPr>
      </w:pPr>
      <w:del w:id="1843" w:author="Selyem Péter Ferenc" w:date="2025-04-30T09:22:00Z">
        <w:r>
          <w:rPr>
            <w:rFonts w:cstheme="minorHAnsi"/>
            <w:i/>
            <w:iCs/>
            <w:szCs w:val="24"/>
          </w:rPr>
          <w:pict w14:anchorId="24E741E3">
            <v:shape id="_x0000_s2054" type="#_x0000_t75" style="position:absolute;left:0;text-align:left;margin-left:0;margin-top:0;width:425.45pt;height:391.8pt;z-index:251670528;mso-position-horizontal:center;mso-position-horizontal-relative:text;mso-position-vertical:absolute;mso-position-vertical-relative:text;mso-width-relative:page;mso-height-relative:page">
              <v:imagedata r:id="rId30" o:title="mainpage"/>
              <w10:wrap type="topAndBottom"/>
            </v:shape>
          </w:pict>
        </w:r>
      </w:del>
      <w:ins w:id="1844" w:author="Péter Selyem" w:date="2025-05-06T06:29:00Z" w16du:dateUtc="2025-05-06T04:29:00Z">
        <w:r w:rsidR="00940BD3">
          <w:rPr>
            <w:rFonts w:cstheme="minorHAnsi"/>
            <w:i/>
            <w:iCs/>
            <w:szCs w:val="24"/>
          </w:rPr>
          <w:tab/>
        </w:r>
      </w:ins>
      <w:del w:id="1845" w:author="Selyem Péter Ferenc" w:date="2025-04-30T09:22:00Z">
        <w:r w:rsidR="005F25C5" w:rsidRPr="00EB4AC5" w:rsidDel="00973454">
          <w:rPr>
            <w:rFonts w:cstheme="minorHAnsi"/>
            <w:i/>
            <w:iCs/>
            <w:szCs w:val="24"/>
            <w:rPrChange w:id="1846" w:author="Win10" w:date="2025-04-25T23:26:00Z">
              <w:rPr>
                <w:rFonts w:cs="Times New Roman"/>
                <w:noProof/>
                <w:sz w:val="20"/>
              </w:rPr>
            </w:rPrChange>
          </w:rPr>
          <w:delText>8.ábra: Főoldal</w:delText>
        </w:r>
      </w:del>
    </w:p>
    <w:p w14:paraId="22836C40" w14:textId="77777777" w:rsidR="00940BD3" w:rsidRPr="00940BD3" w:rsidRDefault="00940BD3">
      <w:pPr>
        <w:ind w:firstLine="0"/>
        <w:rPr>
          <w:ins w:id="1847" w:author="Péter Selyem" w:date="2025-05-06T06:33:00Z" w16du:dateUtc="2025-05-06T04:33:00Z"/>
        </w:rPr>
        <w:pPrChange w:id="1848" w:author="Péter Selyem" w:date="2025-05-06T07:13:00Z" w16du:dateUtc="2025-05-06T05:13:00Z">
          <w:pPr>
            <w:ind w:firstLine="0"/>
            <w:jc w:val="center"/>
          </w:pPr>
        </w:pPrChange>
      </w:pPr>
    </w:p>
    <w:p w14:paraId="395C95CD" w14:textId="6693B1C1" w:rsidR="005F25C5" w:rsidRPr="00EB4AC5" w:rsidDel="00973454" w:rsidRDefault="00AC7F8F">
      <w:pPr>
        <w:pStyle w:val="Kpalrs"/>
        <w:ind w:firstLine="0"/>
        <w:rPr>
          <w:del w:id="1849" w:author="Selyem Péter Ferenc" w:date="2025-04-30T09:22:00Z"/>
        </w:rPr>
        <w:pPrChange w:id="1850" w:author="Win10" w:date="2025-04-25T23:26:00Z">
          <w:pPr>
            <w:ind w:firstLine="0"/>
            <w:jc w:val="left"/>
          </w:pPr>
        </w:pPrChange>
      </w:pPr>
      <w:ins w:id="1851" w:author="Péter Selyem" w:date="2025-05-06T07:13:00Z" w16du:dateUtc="2025-05-06T05:13:00Z">
        <w:r>
          <w:tab/>
        </w:r>
      </w:ins>
    </w:p>
    <w:p w14:paraId="52F830BF" w14:textId="3FB0B1FD" w:rsidR="005F25C5" w:rsidRDefault="00AC463C">
      <w:pPr>
        <w:ind w:firstLine="0"/>
        <w:pPrChange w:id="1852" w:author="Win10" w:date="2025-04-25T23:28:00Z">
          <w:pPr>
            <w:ind w:firstLine="0"/>
            <w:jc w:val="left"/>
          </w:pPr>
        </w:pPrChange>
      </w:pPr>
      <w:r>
        <w:t>A jobb fen</w:t>
      </w:r>
      <w:ins w:id="1853" w:author="Win10" w:date="2025-04-25T23:28:00Z">
        <w:r w:rsidR="00EB4AC5">
          <w:t>t</w:t>
        </w:r>
      </w:ins>
      <w:r>
        <w:t>i ember</w:t>
      </w:r>
      <w:ins w:id="1854" w:author="Win10" w:date="2025-04-25T23:27:00Z">
        <w:r w:rsidR="00EB4AC5">
          <w:t xml:space="preserve"> ikonra</w:t>
        </w:r>
      </w:ins>
      <w:del w:id="1855" w:author="Win10" w:date="2025-04-25T23:27:00Z">
        <w:r w:rsidDel="00EB4AC5">
          <w:delText>kére</w:delText>
        </w:r>
      </w:del>
      <w:r>
        <w:t xml:space="preserve"> kattintva előjön egy kis lista</w:t>
      </w:r>
      <w:ins w:id="1856" w:author="Win10" w:date="2025-04-25T23:28:00Z">
        <w:r w:rsidR="00EB4AC5">
          <w:t>,</w:t>
        </w:r>
      </w:ins>
      <w:r>
        <w:t xml:space="preserve"> aho</w:t>
      </w:r>
      <w:ins w:id="1857" w:author="Win10" w:date="2025-04-25T23:24:00Z">
        <w:r w:rsidR="00EB4AC5">
          <w:t>l</w:t>
        </w:r>
      </w:ins>
      <w:r>
        <w:t xml:space="preserve"> eleinte bejelentkezni tudunk vagy elérni a regisztrációs oldalt</w:t>
      </w:r>
      <w:ins w:id="1858" w:author="Péter Selyem" w:date="2025-05-06T07:14:00Z" w16du:dateUtc="2025-05-06T05:14:00Z">
        <w:r w:rsidR="00AC7F8F">
          <w:t xml:space="preserve"> (12.ábra )</w:t>
        </w:r>
      </w:ins>
      <w:ins w:id="1859" w:author="Win10" w:date="2025-04-25T23:28:00Z">
        <w:r w:rsidR="00EB4AC5">
          <w:t>.</w:t>
        </w:r>
      </w:ins>
      <w:del w:id="1860" w:author="Win10" w:date="2025-04-25T23:28:00Z">
        <w:r w:rsidDel="00EB4AC5">
          <w:delText>,</w:delText>
        </w:r>
      </w:del>
      <w:r>
        <w:t xml:space="preserve"> </w:t>
      </w:r>
      <w:ins w:id="1861" w:author="Win10" w:date="2025-04-25T23:28:00Z">
        <w:r w:rsidR="00EB4AC5">
          <w:t>B</w:t>
        </w:r>
      </w:ins>
      <w:del w:id="1862" w:author="Win10" w:date="2025-04-25T23:28:00Z">
        <w:r w:rsidDel="00EB4AC5">
          <w:delText>b</w:delText>
        </w:r>
      </w:del>
      <w:r>
        <w:t xml:space="preserve">ejelentkezést követően </w:t>
      </w:r>
      <w:ins w:id="1863" w:author="Win10" w:date="2025-04-25T23:28:00Z">
        <w:r w:rsidR="00EB4AC5">
          <w:t>itt</w:t>
        </w:r>
      </w:ins>
      <w:del w:id="1864" w:author="Win10" w:date="2025-04-25T23:28:00Z">
        <w:r w:rsidDel="00EB4AC5">
          <w:delText>meg el</w:delText>
        </w:r>
      </w:del>
      <w:r>
        <w:t xml:space="preserve"> tudjuk </w:t>
      </w:r>
      <w:ins w:id="1865" w:author="Selyem Péter Ferenc" w:date="2025-05-05T10:07:00Z">
        <w:r w:rsidR="00711BF7">
          <w:t>el</w:t>
        </w:r>
      </w:ins>
      <w:r>
        <w:t>érni a profilunkat</w:t>
      </w:r>
      <w:ins w:id="1866" w:author="Péter Selyem" w:date="2025-05-06T07:14:00Z" w16du:dateUtc="2025-05-06T05:14:00Z">
        <w:r w:rsidR="00AC7F8F">
          <w:t xml:space="preserve"> (13.</w:t>
        </w:r>
      </w:ins>
      <w:ins w:id="1867" w:author="Péter Selyem" w:date="2025-05-06T07:28:00Z" w16du:dateUtc="2025-05-06T05:28:00Z">
        <w:r w:rsidR="007A00BC">
          <w:t>ábra)</w:t>
        </w:r>
      </w:ins>
      <w:r>
        <w:t>.</w:t>
      </w:r>
      <w:ins w:id="1868" w:author="Selyem Péter Ferenc" w:date="2025-05-05T10:07:00Z">
        <w:r w:rsidR="00711BF7">
          <w:t xml:space="preserve"> Az admin joggal rendelkezők innen érik el az Admin oldalt</w:t>
        </w:r>
      </w:ins>
      <w:ins w:id="1869" w:author="Selyem Péter Ferenc" w:date="2025-05-05T10:08:00Z">
        <w:r w:rsidR="00711BF7">
          <w:t>. Valamint egy gyorsgomb is található itt</w:t>
        </w:r>
      </w:ins>
      <w:ins w:id="1870" w:author="Selyem Péter Ferenc" w:date="2025-05-05T15:49:00Z">
        <w:r w:rsidR="00C75E6D">
          <w:t>,</w:t>
        </w:r>
      </w:ins>
      <w:ins w:id="1871" w:author="Selyem Péter Ferenc" w:date="2025-05-05T10:08:00Z">
        <w:r w:rsidR="00711BF7">
          <w:t xml:space="preserve"> ami a megvásárolt jegyeinkhez visz egyből.</w:t>
        </w:r>
      </w:ins>
    </w:p>
    <w:tbl>
      <w:tblPr>
        <w:tblStyle w:val="Rcsostblzat"/>
        <w:tblW w:w="0" w:type="auto"/>
        <w:tblLook w:val="04A0" w:firstRow="1" w:lastRow="0" w:firstColumn="1" w:lastColumn="0" w:noHBand="0" w:noVBand="1"/>
      </w:tblPr>
      <w:tblGrid>
        <w:gridCol w:w="4246"/>
        <w:gridCol w:w="4247"/>
      </w:tblGrid>
      <w:tr w:rsidR="0033138C" w:rsidDel="00B70EEE" w14:paraId="02494424" w14:textId="1AF42874" w:rsidTr="0033138C">
        <w:trPr>
          <w:del w:id="1872" w:author="Selyem Péter Ferenc" w:date="2025-04-30T09:24:00Z"/>
        </w:trPr>
        <w:tc>
          <w:tcPr>
            <w:tcW w:w="4246" w:type="dxa"/>
            <w:tcBorders>
              <w:top w:val="nil"/>
              <w:left w:val="nil"/>
              <w:bottom w:val="nil"/>
              <w:right w:val="nil"/>
            </w:tcBorders>
          </w:tcPr>
          <w:p w14:paraId="444CF9C6" w14:textId="45AC8836" w:rsidR="0033138C" w:rsidDel="00B70EEE" w:rsidRDefault="00091320">
            <w:pPr>
              <w:keepNext/>
              <w:ind w:firstLine="0"/>
              <w:rPr>
                <w:del w:id="1873" w:author="Selyem Péter Ferenc" w:date="2025-04-30T09:24:00Z"/>
              </w:rPr>
              <w:pPrChange w:id="1874" w:author="Selyem Péter Ferenc" w:date="2025-04-30T09:24:00Z">
                <w:pPr>
                  <w:ind w:firstLine="0"/>
                  <w:jc w:val="center"/>
                </w:pPr>
              </w:pPrChange>
            </w:pPr>
            <w:del w:id="1875" w:author="Selyem Péter Ferenc" w:date="2025-04-30T09:23:00Z">
              <w:r>
                <w:pict w14:anchorId="0AA0C399">
                  <v:shape id="_x0000_i1029" type="#_x0000_t75" style="width:187.95pt;height:232.85pt">
                    <v:imagedata r:id="rId31" o:title="login" croptop="1957f" cropbottom="7814f" cropright="1278f"/>
                  </v:shape>
                </w:pict>
              </w:r>
            </w:del>
            <w:commentRangeStart w:id="1876"/>
          </w:p>
        </w:tc>
        <w:tc>
          <w:tcPr>
            <w:tcW w:w="4247" w:type="dxa"/>
            <w:tcBorders>
              <w:top w:val="nil"/>
              <w:left w:val="nil"/>
              <w:bottom w:val="nil"/>
              <w:right w:val="nil"/>
            </w:tcBorders>
          </w:tcPr>
          <w:p w14:paraId="5816EB2F" w14:textId="06F25D5B" w:rsidR="0033138C" w:rsidDel="00B70EEE" w:rsidRDefault="0033138C" w:rsidP="00506118">
            <w:pPr>
              <w:ind w:firstLine="0"/>
              <w:jc w:val="center"/>
              <w:rPr>
                <w:del w:id="1877" w:author="Selyem Péter Ferenc" w:date="2025-04-30T09:24:00Z"/>
              </w:rPr>
            </w:pPr>
            <w:del w:id="1878" w:author="Selyem Péter Ferenc" w:date="2025-04-30T09:23:00Z">
              <w:r w:rsidDel="00B70EEE">
                <w:rPr>
                  <w:noProof/>
                  <w:lang w:eastAsia="hu-HU"/>
                </w:rPr>
                <w:drawing>
                  <wp:inline distT="0" distB="0" distL="0" distR="0" wp14:anchorId="63C5E8C1" wp14:editId="50D75E43">
                    <wp:extent cx="2333625" cy="2811145"/>
                    <wp:effectExtent l="0" t="0" r="9525" b="8255"/>
                    <wp:docPr id="2" name="Kép 2" descr="C:\Users\selyemp\AppData\Local\Microsoft\Windows\INetCache\Content.Word\logged 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selyemp\AppData\Local\Microsoft\Windows\INetCache\Content.Word\logged i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333625" cy="2811145"/>
                            </a:xfrm>
                            <a:prstGeom prst="rect">
                              <a:avLst/>
                            </a:prstGeom>
                            <a:noFill/>
                            <a:ln>
                              <a:noFill/>
                            </a:ln>
                          </pic:spPr>
                        </pic:pic>
                      </a:graphicData>
                    </a:graphic>
                  </wp:inline>
                </w:drawing>
              </w:r>
            </w:del>
          </w:p>
        </w:tc>
      </w:tr>
      <w:commentRangeEnd w:id="1876"/>
      <w:tr w:rsidR="00781CC4" w:rsidDel="00B70EEE" w14:paraId="1A6D66C9" w14:textId="7CB64974" w:rsidTr="00781CC4">
        <w:trPr>
          <w:del w:id="1879" w:author="Selyem Péter Ferenc" w:date="2025-04-30T09:24:00Z"/>
        </w:trPr>
        <w:tc>
          <w:tcPr>
            <w:tcW w:w="8493" w:type="dxa"/>
            <w:gridSpan w:val="2"/>
            <w:tcBorders>
              <w:top w:val="nil"/>
              <w:left w:val="nil"/>
              <w:bottom w:val="nil"/>
              <w:right w:val="nil"/>
            </w:tcBorders>
          </w:tcPr>
          <w:p w14:paraId="263E0140" w14:textId="32F89677" w:rsidR="00781CC4" w:rsidDel="00B70EEE" w:rsidRDefault="00091320" w:rsidP="00781CC4">
            <w:pPr>
              <w:pStyle w:val="Kpalrs"/>
              <w:spacing w:before="120"/>
              <w:ind w:firstLine="0"/>
              <w:rPr>
                <w:del w:id="1880" w:author="Selyem Péter Ferenc" w:date="2025-04-30T09:23:00Z"/>
              </w:rPr>
            </w:pPr>
            <w:ins w:id="1881" w:author="Selyem Péter Ferenc" w:date="2025-04-30T09:24:00Z">
              <w:r>
                <w:rPr>
                  <w:i w:val="0"/>
                  <w:iCs w:val="0"/>
                </w:rPr>
                <w:pict w14:anchorId="05B13444">
                  <v:shape id="_x0000_i1030" type="#_x0000_t75" style="width:191.7pt;height:273.05pt">
                    <v:imagedata r:id="rId31" o:title="login"/>
                  </v:shape>
                </w:pict>
              </w:r>
            </w:ins>
            <w:del w:id="1882" w:author="Selyem Péter Ferenc" w:date="2025-04-30T09:23:00Z">
              <w:r w:rsidR="00781CC4" w:rsidRPr="00781CC4" w:rsidDel="00B70EEE">
                <w:rPr>
                  <w:i w:val="0"/>
                  <w:iCs w:val="0"/>
                  <w:rPrChange w:id="1883" w:author="Selyem Péter Ferenc" w:date="2025-04-30T09:08:00Z">
                    <w:rPr>
                      <w:rFonts w:cs="Times New Roman"/>
                      <w:i w:val="0"/>
                      <w:iCs w:val="0"/>
                      <w:noProof/>
                      <w:sz w:val="20"/>
                    </w:rPr>
                  </w:rPrChange>
                </w:rPr>
                <w:delText xml:space="preserve">9.ábra: </w:delText>
              </w:r>
            </w:del>
            <w:del w:id="1884" w:author="Selyem Péter Ferenc" w:date="2025-04-30T09:09:00Z">
              <w:r w:rsidR="00781CC4" w:rsidRPr="00781CC4" w:rsidDel="00781CC4">
                <w:rPr>
                  <w:i w:val="0"/>
                  <w:iCs w:val="0"/>
                  <w:rPrChange w:id="1885" w:author="Selyem Péter Ferenc" w:date="2025-04-30T09:08:00Z">
                    <w:rPr>
                      <w:rFonts w:cs="Times New Roman"/>
                      <w:i w:val="0"/>
                      <w:iCs w:val="0"/>
                      <w:noProof/>
                      <w:sz w:val="20"/>
                    </w:rPr>
                  </w:rPrChange>
                </w:rPr>
                <w:delText>Bejelentkező mező</w:delText>
              </w:r>
            </w:del>
          </w:p>
          <w:p w14:paraId="40E7DF46" w14:textId="07F92969" w:rsidR="00781CC4" w:rsidRPr="0033138C" w:rsidDel="00B70EEE" w:rsidRDefault="00781CC4">
            <w:pPr>
              <w:pStyle w:val="Kpalrs"/>
              <w:spacing w:before="120"/>
              <w:ind w:firstLine="0"/>
              <w:jc w:val="both"/>
              <w:rPr>
                <w:del w:id="1886" w:author="Selyem Péter Ferenc" w:date="2025-04-30T09:24:00Z"/>
                <w:rFonts w:cs="Times New Roman"/>
                <w:noProof/>
                <w:sz w:val="20"/>
              </w:rPr>
              <w:pPrChange w:id="1887" w:author="Selyem Péter Ferenc" w:date="2025-04-30T09:09:00Z">
                <w:pPr>
                  <w:ind w:firstLine="0"/>
                  <w:jc w:val="center"/>
                </w:pPr>
              </w:pPrChange>
            </w:pPr>
            <w:del w:id="1888" w:author="Selyem Péter Ferenc" w:date="2025-04-30T09:09:00Z">
              <w:r w:rsidRPr="00781CC4" w:rsidDel="00781CC4">
                <w:rPr>
                  <w:rPrChange w:id="1889" w:author="Selyem Péter Ferenc" w:date="2025-04-30T09:08:00Z">
                    <w:rPr>
                      <w:rFonts w:cs="Times New Roman"/>
                      <w:noProof/>
                      <w:sz w:val="20"/>
                    </w:rPr>
                  </w:rPrChange>
                </w:rPr>
                <w:delText>10.ábra lenyíló menü bejelentkezés után</w:delText>
              </w:r>
              <w:r w:rsidRPr="00781CC4" w:rsidDel="00781CC4">
                <w:rPr>
                  <w:rPrChange w:id="1890" w:author="Selyem Péter Ferenc" w:date="2025-04-30T09:08:00Z">
                    <w:rPr>
                      <w:rStyle w:val="Jegyzethivatkozs"/>
                    </w:rPr>
                  </w:rPrChange>
                </w:rPr>
                <w:commentReference w:id="1876"/>
              </w:r>
            </w:del>
          </w:p>
        </w:tc>
      </w:tr>
    </w:tbl>
    <w:p w14:paraId="2EBF6343" w14:textId="77777777" w:rsidR="007A00BC" w:rsidRDefault="00B70EEE" w:rsidP="007A00BC">
      <w:pPr>
        <w:keepNext/>
        <w:ind w:firstLine="0"/>
        <w:jc w:val="center"/>
        <w:rPr>
          <w:ins w:id="1891" w:author="Péter Selyem" w:date="2025-05-06T07:29:00Z" w16du:dateUtc="2025-05-06T05:29:00Z"/>
        </w:rPr>
      </w:pPr>
      <w:ins w:id="1892" w:author="Selyem Péter Ferenc" w:date="2025-04-30T09:29:00Z">
        <w:r>
          <w:rPr>
            <w:noProof/>
            <w:lang w:eastAsia="hu-HU"/>
          </w:rPr>
          <w:lastRenderedPageBreak/>
          <w:drawing>
            <wp:inline distT="0" distB="0" distL="0" distR="0" wp14:anchorId="363D87C5" wp14:editId="33527C8D">
              <wp:extent cx="2438740" cy="3467584"/>
              <wp:effectExtent l="0" t="0" r="0" b="0"/>
              <wp:docPr id="10" name="Kép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login.PNG"/>
                      <pic:cNvPicPr/>
                    </pic:nvPicPr>
                    <pic:blipFill>
                      <a:blip r:embed="rId33">
                        <a:extLst>
                          <a:ext uri="{28A0092B-C50C-407E-A947-70E740481C1C}">
                            <a14:useLocalDpi xmlns:a14="http://schemas.microsoft.com/office/drawing/2010/main" val="0"/>
                          </a:ext>
                        </a:extLst>
                      </a:blip>
                      <a:stretch>
                        <a:fillRect/>
                      </a:stretch>
                    </pic:blipFill>
                    <pic:spPr>
                      <a:xfrm>
                        <a:off x="0" y="0"/>
                        <a:ext cx="2438740" cy="3467584"/>
                      </a:xfrm>
                      <a:prstGeom prst="rect">
                        <a:avLst/>
                      </a:prstGeom>
                    </pic:spPr>
                  </pic:pic>
                </a:graphicData>
              </a:graphic>
            </wp:inline>
          </w:drawing>
        </w:r>
      </w:ins>
    </w:p>
    <w:p w14:paraId="0934189D" w14:textId="507E6783" w:rsidR="00AC7F8F" w:rsidRDefault="007A00BC">
      <w:pPr>
        <w:pStyle w:val="Kpalrs"/>
        <w:rPr>
          <w:ins w:id="1893" w:author="Péter Selyem" w:date="2025-05-06T07:13:00Z" w16du:dateUtc="2025-05-06T05:13:00Z"/>
        </w:rPr>
        <w:pPrChange w:id="1894" w:author="Péter Selyem" w:date="2025-05-06T07:29:00Z" w16du:dateUtc="2025-05-06T05:29:00Z">
          <w:pPr>
            <w:keepNext/>
            <w:ind w:firstLine="0"/>
            <w:jc w:val="center"/>
          </w:pPr>
        </w:pPrChange>
      </w:pPr>
      <w:ins w:id="1895" w:author="Péter Selyem" w:date="2025-05-06T07:29:00Z" w16du:dateUtc="2025-05-06T05:29:00Z">
        <w:r>
          <w:fldChar w:fldCharType="begin"/>
        </w:r>
        <w:r>
          <w:instrText xml:space="preserve"> SEQ ábra \* ARABIC </w:instrText>
        </w:r>
      </w:ins>
      <w:r>
        <w:fldChar w:fldCharType="separate"/>
      </w:r>
      <w:bookmarkStart w:id="1896" w:name="_Toc197409591"/>
      <w:ins w:id="1897" w:author="Péter Selyem" w:date="2025-05-06T07:29:00Z" w16du:dateUtc="2025-05-06T05:29:00Z">
        <w:r>
          <w:rPr>
            <w:noProof/>
          </w:rPr>
          <w:t>12</w:t>
        </w:r>
        <w:r>
          <w:fldChar w:fldCharType="end"/>
        </w:r>
        <w:r>
          <w:t>. ábra</w:t>
        </w:r>
        <w:r w:rsidRPr="007A00BC">
          <w:t>: Bejelentkező ablak</w:t>
        </w:r>
      </w:ins>
      <w:bookmarkEnd w:id="1896"/>
    </w:p>
    <w:p w14:paraId="697F6D42" w14:textId="27DB8D7B" w:rsidR="00B70EEE" w:rsidDel="00AC7F8F" w:rsidRDefault="00B70EEE">
      <w:pPr>
        <w:pStyle w:val="Kpalrs"/>
        <w:rPr>
          <w:ins w:id="1898" w:author="Selyem Péter Ferenc" w:date="2025-04-30T09:31:00Z"/>
          <w:del w:id="1899" w:author="Péter Selyem" w:date="2025-05-06T07:13:00Z" w16du:dateUtc="2025-05-06T05:13:00Z"/>
        </w:rPr>
        <w:pPrChange w:id="1900" w:author="Péter Selyem" w:date="2025-05-06T07:13:00Z" w16du:dateUtc="2025-05-06T05:13:00Z">
          <w:pPr>
            <w:keepNext/>
            <w:ind w:firstLine="0"/>
            <w:jc w:val="center"/>
          </w:pPr>
        </w:pPrChange>
      </w:pPr>
    </w:p>
    <w:p w14:paraId="7416A8F8" w14:textId="10F3A0B0" w:rsidR="00B70EEE" w:rsidDel="007A00BC" w:rsidRDefault="00B70EEE">
      <w:pPr>
        <w:pStyle w:val="Kpalrs"/>
        <w:ind w:firstLine="0"/>
        <w:rPr>
          <w:ins w:id="1901" w:author="Selyem Péter Ferenc" w:date="2025-04-30T11:30:00Z"/>
          <w:del w:id="1902" w:author="Péter Selyem" w:date="2025-05-06T07:27:00Z" w16du:dateUtc="2025-05-06T05:27:00Z"/>
        </w:rPr>
        <w:pPrChange w:id="1903" w:author="Péter Selyem" w:date="2025-05-06T07:13:00Z" w16du:dateUtc="2025-05-06T05:13:00Z">
          <w:pPr>
            <w:keepNext/>
            <w:ind w:firstLine="0"/>
            <w:jc w:val="center"/>
          </w:pPr>
        </w:pPrChange>
      </w:pPr>
      <w:ins w:id="1904" w:author="Selyem Péter Ferenc" w:date="2025-04-30T09:31:00Z">
        <w:del w:id="1905" w:author="Péter Selyem" w:date="2025-05-06T07:13:00Z" w16du:dateUtc="2025-05-06T05:13:00Z">
          <w:r w:rsidDel="00AC7F8F">
            <w:rPr>
              <w:i w:val="0"/>
              <w:iCs w:val="0"/>
            </w:rPr>
            <w:fldChar w:fldCharType="begin"/>
          </w:r>
          <w:r w:rsidDel="00AC7F8F">
            <w:delInstrText xml:space="preserve"> SEQ ábra \* ARABIC </w:delInstrText>
          </w:r>
        </w:del>
      </w:ins>
      <w:del w:id="1906" w:author="Péter Selyem" w:date="2025-05-06T07:13:00Z" w16du:dateUtc="2025-05-06T05:13:00Z">
        <w:r w:rsidDel="00AC7F8F">
          <w:rPr>
            <w:i w:val="0"/>
            <w:iCs w:val="0"/>
          </w:rPr>
          <w:fldChar w:fldCharType="separate"/>
        </w:r>
      </w:del>
      <w:ins w:id="1907" w:author="Selyem Péter Ferenc" w:date="2025-04-30T09:31:00Z">
        <w:del w:id="1908" w:author="Péter Selyem" w:date="2025-05-06T07:13:00Z" w16du:dateUtc="2025-05-06T05:13:00Z">
          <w:r w:rsidDel="00AC7F8F">
            <w:rPr>
              <w:noProof/>
            </w:rPr>
            <w:delText>9</w:delText>
          </w:r>
          <w:r w:rsidDel="00AC7F8F">
            <w:rPr>
              <w:i w:val="0"/>
              <w:iCs w:val="0"/>
            </w:rPr>
            <w:fldChar w:fldCharType="end"/>
          </w:r>
          <w:r w:rsidDel="00AC7F8F">
            <w:delText>. ábra: Bejelentkező ablak</w:delText>
          </w:r>
        </w:del>
      </w:ins>
    </w:p>
    <w:p w14:paraId="7E2C4BE3" w14:textId="395FE289" w:rsidR="00A37CA0" w:rsidRDefault="00A37CA0">
      <w:pPr>
        <w:rPr>
          <w:ins w:id="1909" w:author="Selyem Péter Ferenc" w:date="2025-04-30T11:30:00Z"/>
        </w:rPr>
        <w:pPrChange w:id="1910" w:author="Selyem Péter Ferenc" w:date="2025-04-30T11:30:00Z">
          <w:pPr>
            <w:keepNext/>
            <w:ind w:firstLine="0"/>
            <w:jc w:val="center"/>
          </w:pPr>
        </w:pPrChange>
      </w:pPr>
      <w:ins w:id="1911" w:author="Selyem Péter Ferenc" w:date="2025-04-30T11:30:00Z">
        <w:r>
          <w:t>Teszteléshez lett felvéve 1</w:t>
        </w:r>
      </w:ins>
      <w:ins w:id="1912" w:author="Péter Selyem" w:date="2025-05-05T18:21:00Z" w16du:dateUtc="2025-05-05T16:21:00Z">
        <w:r w:rsidR="008B4356">
          <w:t>7</w:t>
        </w:r>
      </w:ins>
      <w:ins w:id="1913" w:author="Selyem Péter Ferenc" w:date="2025-04-30T11:30:00Z">
        <w:del w:id="1914" w:author="Péter Selyem" w:date="2025-05-05T18:21:00Z" w16du:dateUtc="2025-05-05T16:21:00Z">
          <w:r w:rsidDel="008B4356">
            <w:delText>4</w:delText>
          </w:r>
        </w:del>
        <w:r>
          <w:t xml:space="preserve"> felhasználó, jelenleg mindenkinek a jelszava </w:t>
        </w:r>
        <w:del w:id="1915" w:author="Péter Selyem" w:date="2025-05-05T18:21:00Z" w16du:dateUtc="2025-05-05T16:21:00Z">
          <w:r w:rsidDel="008B4356">
            <w:delText>megeggyezik</w:delText>
          </w:r>
        </w:del>
      </w:ins>
      <w:ins w:id="1916" w:author="Péter Selyem" w:date="2025-05-05T18:21:00Z" w16du:dateUtc="2025-05-05T16:21:00Z">
        <w:r w:rsidR="008B4356">
          <w:t>megegyezik</w:t>
        </w:r>
      </w:ins>
      <w:ins w:id="1917" w:author="Selyem Péter Ferenc" w:date="2025-04-30T11:30:00Z">
        <w:r>
          <w:t xml:space="preserve"> a felhasználónevével:</w:t>
        </w:r>
      </w:ins>
    </w:p>
    <w:p w14:paraId="194ADF4B" w14:textId="5D318E8A" w:rsidR="00A37CA0" w:rsidRDefault="00A37CA0">
      <w:pPr>
        <w:pStyle w:val="Kpalrs"/>
        <w:keepNext/>
        <w:rPr>
          <w:ins w:id="1918" w:author="Selyem Péter Ferenc" w:date="2025-04-30T11:39:00Z"/>
        </w:rPr>
        <w:pPrChange w:id="1919" w:author="Selyem Péter Ferenc" w:date="2025-04-30T11:39:00Z">
          <w:pPr/>
        </w:pPrChange>
      </w:pPr>
    </w:p>
    <w:p w14:paraId="6AF419AA" w14:textId="1E9F5F43" w:rsidR="00707421" w:rsidRDefault="00707421">
      <w:pPr>
        <w:pStyle w:val="Kpalrs"/>
        <w:keepNext/>
        <w:rPr>
          <w:ins w:id="1920" w:author="Selyem Péter Ferenc" w:date="2025-04-30T11:44:00Z"/>
        </w:rPr>
        <w:pPrChange w:id="1921" w:author="Selyem Péter Ferenc" w:date="2025-04-30T11:44:00Z">
          <w:pPr/>
        </w:pPrChange>
      </w:pPr>
      <w:ins w:id="1922" w:author="Selyem Péter Ferenc" w:date="2025-04-30T11:44:00Z">
        <w:r>
          <w:fldChar w:fldCharType="begin"/>
        </w:r>
        <w:r>
          <w:instrText xml:space="preserve"> SEQ táblázat \* ARABIC </w:instrText>
        </w:r>
      </w:ins>
      <w:r>
        <w:fldChar w:fldCharType="separate"/>
      </w:r>
      <w:bookmarkStart w:id="1923" w:name="_Toc196905914"/>
      <w:ins w:id="1924" w:author="Selyem Péter Ferenc" w:date="2025-04-30T11:44:00Z">
        <w:r>
          <w:rPr>
            <w:noProof/>
          </w:rPr>
          <w:t>1</w:t>
        </w:r>
        <w:r>
          <w:fldChar w:fldCharType="end"/>
        </w:r>
        <w:r>
          <w:t>. táblázat:</w:t>
        </w:r>
      </w:ins>
      <w:ins w:id="1925" w:author="Péter Selyem" w:date="2025-05-05T18:21:00Z" w16du:dateUtc="2025-05-05T16:21:00Z">
        <w:r w:rsidR="008B4356">
          <w:t xml:space="preserve"> </w:t>
        </w:r>
      </w:ins>
      <w:ins w:id="1926" w:author="Selyem Péter Ferenc" w:date="2025-04-30T11:44:00Z">
        <w:r>
          <w:t>Felvett felhasználók</w:t>
        </w:r>
        <w:bookmarkEnd w:id="1923"/>
      </w:ins>
    </w:p>
    <w:tbl>
      <w:tblPr>
        <w:tblStyle w:val="Tblzatrcsos5stt"/>
        <w:tblW w:w="0" w:type="auto"/>
        <w:tblLook w:val="04A0" w:firstRow="1" w:lastRow="0" w:firstColumn="1" w:lastColumn="0" w:noHBand="0" w:noVBand="1"/>
        <w:tblPrChange w:id="1927" w:author="Selyem Péter Ferenc" w:date="2025-04-30T11:33:00Z">
          <w:tblPr>
            <w:tblStyle w:val="Tblzatrcsos5stt"/>
            <w:tblW w:w="0" w:type="auto"/>
            <w:tblLook w:val="04A0" w:firstRow="1" w:lastRow="0" w:firstColumn="1" w:lastColumn="0" w:noHBand="0" w:noVBand="1"/>
          </w:tblPr>
        </w:tblPrChange>
      </w:tblPr>
      <w:tblGrid>
        <w:gridCol w:w="704"/>
        <w:gridCol w:w="1985"/>
        <w:gridCol w:w="2437"/>
        <w:gridCol w:w="1676"/>
        <w:gridCol w:w="1691"/>
        <w:tblGridChange w:id="1928">
          <w:tblGrid>
            <w:gridCol w:w="704"/>
            <w:gridCol w:w="961"/>
            <w:gridCol w:w="1024"/>
            <w:gridCol w:w="766"/>
            <w:gridCol w:w="1671"/>
            <w:gridCol w:w="1676"/>
            <w:gridCol w:w="1691"/>
          </w:tblGrid>
        </w:tblGridChange>
      </w:tblGrid>
      <w:tr w:rsidR="00A37CA0" w14:paraId="734CD3BF" w14:textId="77777777" w:rsidTr="00A37CA0">
        <w:trPr>
          <w:cnfStyle w:val="100000000000" w:firstRow="1" w:lastRow="0" w:firstColumn="0" w:lastColumn="0" w:oddVBand="0" w:evenVBand="0" w:oddHBand="0" w:evenHBand="0" w:firstRowFirstColumn="0" w:firstRowLastColumn="0" w:lastRowFirstColumn="0" w:lastRowLastColumn="0"/>
          <w:ins w:id="1929" w:author="Selyem Péter Ferenc" w:date="2025-04-30T11:31:00Z"/>
        </w:trPr>
        <w:tc>
          <w:tcPr>
            <w:cnfStyle w:val="001000000000" w:firstRow="0" w:lastRow="0" w:firstColumn="1" w:lastColumn="0" w:oddVBand="0" w:evenVBand="0" w:oddHBand="0" w:evenHBand="0" w:firstRowFirstColumn="0" w:firstRowLastColumn="0" w:lastRowFirstColumn="0" w:lastRowLastColumn="0"/>
            <w:tcW w:w="704" w:type="dxa"/>
            <w:vAlign w:val="center"/>
            <w:tcPrChange w:id="1930" w:author="Selyem Péter Ferenc" w:date="2025-04-30T11:33:00Z">
              <w:tcPr>
                <w:tcW w:w="1698" w:type="dxa"/>
                <w:gridSpan w:val="2"/>
                <w:vAlign w:val="center"/>
              </w:tcPr>
            </w:tcPrChange>
          </w:tcPr>
          <w:p w14:paraId="6EA541D7" w14:textId="4C28EE10" w:rsidR="00A37CA0" w:rsidRDefault="00A37CA0">
            <w:pPr>
              <w:ind w:firstLine="0"/>
              <w:jc w:val="center"/>
              <w:cnfStyle w:val="101000000000" w:firstRow="1" w:lastRow="0" w:firstColumn="1" w:lastColumn="0" w:oddVBand="0" w:evenVBand="0" w:oddHBand="0" w:evenHBand="0" w:firstRowFirstColumn="0" w:firstRowLastColumn="0" w:lastRowFirstColumn="0" w:lastRowLastColumn="0"/>
              <w:rPr>
                <w:ins w:id="1931" w:author="Selyem Péter Ferenc" w:date="2025-04-30T11:31:00Z"/>
              </w:rPr>
              <w:pPrChange w:id="1932" w:author="Selyem Péter Ferenc" w:date="2025-04-30T11:32:00Z">
                <w:pPr>
                  <w:ind w:firstLine="0"/>
                  <w:cnfStyle w:val="101000000000" w:firstRow="1" w:lastRow="0" w:firstColumn="1" w:lastColumn="0" w:oddVBand="0" w:evenVBand="0" w:oddHBand="0" w:evenHBand="0" w:firstRowFirstColumn="0" w:firstRowLastColumn="0" w:lastRowFirstColumn="0" w:lastRowLastColumn="0"/>
                </w:pPr>
              </w:pPrChange>
            </w:pPr>
            <w:ins w:id="1933" w:author="Selyem Péter Ferenc" w:date="2025-04-30T11:32:00Z">
              <w:r>
                <w:t>id</w:t>
              </w:r>
            </w:ins>
          </w:p>
        </w:tc>
        <w:tc>
          <w:tcPr>
            <w:tcW w:w="1985" w:type="dxa"/>
            <w:vAlign w:val="center"/>
            <w:tcPrChange w:id="1934" w:author="Selyem Péter Ferenc" w:date="2025-04-30T11:33:00Z">
              <w:tcPr>
                <w:tcW w:w="1698" w:type="dxa"/>
                <w:gridSpan w:val="2"/>
                <w:vAlign w:val="center"/>
              </w:tcPr>
            </w:tcPrChange>
          </w:tcPr>
          <w:p w14:paraId="54DBD947" w14:textId="16EBCB87" w:rsidR="00A37CA0" w:rsidRDefault="00A37CA0">
            <w:pPr>
              <w:ind w:firstLine="0"/>
              <w:jc w:val="center"/>
              <w:cnfStyle w:val="100000000000" w:firstRow="1" w:lastRow="0" w:firstColumn="0" w:lastColumn="0" w:oddVBand="0" w:evenVBand="0" w:oddHBand="0" w:evenHBand="0" w:firstRowFirstColumn="0" w:firstRowLastColumn="0" w:lastRowFirstColumn="0" w:lastRowLastColumn="0"/>
              <w:rPr>
                <w:ins w:id="1935" w:author="Selyem Péter Ferenc" w:date="2025-04-30T11:31:00Z"/>
              </w:rPr>
              <w:pPrChange w:id="1936" w:author="Selyem Péter Ferenc" w:date="2025-04-30T11:32:00Z">
                <w:pPr>
                  <w:ind w:firstLine="0"/>
                  <w:cnfStyle w:val="100000000000" w:firstRow="1" w:lastRow="0" w:firstColumn="0" w:lastColumn="0" w:oddVBand="0" w:evenVBand="0" w:oddHBand="0" w:evenHBand="0" w:firstRowFirstColumn="0" w:firstRowLastColumn="0" w:lastRowFirstColumn="0" w:lastRowLastColumn="0"/>
                </w:pPr>
              </w:pPrChange>
            </w:pPr>
            <w:ins w:id="1937" w:author="Selyem Péter Ferenc" w:date="2025-04-30T11:32:00Z">
              <w:r>
                <w:t>Felhasználónév</w:t>
              </w:r>
            </w:ins>
          </w:p>
        </w:tc>
        <w:tc>
          <w:tcPr>
            <w:tcW w:w="2437" w:type="dxa"/>
            <w:vAlign w:val="center"/>
            <w:tcPrChange w:id="1938" w:author="Selyem Péter Ferenc" w:date="2025-04-30T11:33:00Z">
              <w:tcPr>
                <w:tcW w:w="1699" w:type="dxa"/>
                <w:vAlign w:val="center"/>
              </w:tcPr>
            </w:tcPrChange>
          </w:tcPr>
          <w:p w14:paraId="112B6285" w14:textId="2080F537" w:rsidR="00A37CA0" w:rsidRDefault="00A37CA0">
            <w:pPr>
              <w:ind w:firstLine="0"/>
              <w:jc w:val="center"/>
              <w:cnfStyle w:val="100000000000" w:firstRow="1" w:lastRow="0" w:firstColumn="0" w:lastColumn="0" w:oddVBand="0" w:evenVBand="0" w:oddHBand="0" w:evenHBand="0" w:firstRowFirstColumn="0" w:firstRowLastColumn="0" w:lastRowFirstColumn="0" w:lastRowLastColumn="0"/>
              <w:rPr>
                <w:ins w:id="1939" w:author="Selyem Péter Ferenc" w:date="2025-04-30T11:31:00Z"/>
              </w:rPr>
              <w:pPrChange w:id="1940" w:author="Selyem Péter Ferenc" w:date="2025-04-30T11:32:00Z">
                <w:pPr>
                  <w:ind w:firstLine="0"/>
                  <w:cnfStyle w:val="100000000000" w:firstRow="1" w:lastRow="0" w:firstColumn="0" w:lastColumn="0" w:oddVBand="0" w:evenVBand="0" w:oddHBand="0" w:evenHBand="0" w:firstRowFirstColumn="0" w:firstRowLastColumn="0" w:lastRowFirstColumn="0" w:lastRowLastColumn="0"/>
                </w:pPr>
              </w:pPrChange>
            </w:pPr>
            <w:ins w:id="1941" w:author="Selyem Péter Ferenc" w:date="2025-04-30T11:32:00Z">
              <w:r>
                <w:t>Név</w:t>
              </w:r>
            </w:ins>
          </w:p>
        </w:tc>
        <w:tc>
          <w:tcPr>
            <w:tcW w:w="1676" w:type="dxa"/>
            <w:vAlign w:val="center"/>
            <w:tcPrChange w:id="1942" w:author="Selyem Péter Ferenc" w:date="2025-04-30T11:33:00Z">
              <w:tcPr>
                <w:tcW w:w="1699" w:type="dxa"/>
                <w:vAlign w:val="center"/>
              </w:tcPr>
            </w:tcPrChange>
          </w:tcPr>
          <w:p w14:paraId="486F471B" w14:textId="3CF355AD" w:rsidR="00A37CA0" w:rsidRDefault="00A37CA0">
            <w:pPr>
              <w:ind w:firstLine="0"/>
              <w:jc w:val="center"/>
              <w:cnfStyle w:val="100000000000" w:firstRow="1" w:lastRow="0" w:firstColumn="0" w:lastColumn="0" w:oddVBand="0" w:evenVBand="0" w:oddHBand="0" w:evenHBand="0" w:firstRowFirstColumn="0" w:firstRowLastColumn="0" w:lastRowFirstColumn="0" w:lastRowLastColumn="0"/>
              <w:rPr>
                <w:ins w:id="1943" w:author="Selyem Péter Ferenc" w:date="2025-04-30T11:31:00Z"/>
              </w:rPr>
              <w:pPrChange w:id="1944" w:author="Selyem Péter Ferenc" w:date="2025-04-30T11:32:00Z">
                <w:pPr>
                  <w:ind w:firstLine="0"/>
                  <w:cnfStyle w:val="100000000000" w:firstRow="1" w:lastRow="0" w:firstColumn="0" w:lastColumn="0" w:oddVBand="0" w:evenVBand="0" w:oddHBand="0" w:evenHBand="0" w:firstRowFirstColumn="0" w:firstRowLastColumn="0" w:lastRowFirstColumn="0" w:lastRowLastColumn="0"/>
                </w:pPr>
              </w:pPrChange>
            </w:pPr>
            <w:ins w:id="1945" w:author="Selyem Péter Ferenc" w:date="2025-04-30T11:32:00Z">
              <w:r>
                <w:t>Jelszó</w:t>
              </w:r>
            </w:ins>
          </w:p>
        </w:tc>
        <w:tc>
          <w:tcPr>
            <w:tcW w:w="1691" w:type="dxa"/>
            <w:vAlign w:val="center"/>
            <w:tcPrChange w:id="1946" w:author="Selyem Péter Ferenc" w:date="2025-04-30T11:33:00Z">
              <w:tcPr>
                <w:tcW w:w="1699" w:type="dxa"/>
                <w:vAlign w:val="center"/>
              </w:tcPr>
            </w:tcPrChange>
          </w:tcPr>
          <w:p w14:paraId="7007B8E3" w14:textId="41FDE7CF" w:rsidR="00A37CA0" w:rsidRDefault="00A37CA0">
            <w:pPr>
              <w:ind w:firstLine="0"/>
              <w:jc w:val="center"/>
              <w:cnfStyle w:val="100000000000" w:firstRow="1" w:lastRow="0" w:firstColumn="0" w:lastColumn="0" w:oddVBand="0" w:evenVBand="0" w:oddHBand="0" w:evenHBand="0" w:firstRowFirstColumn="0" w:firstRowLastColumn="0" w:lastRowFirstColumn="0" w:lastRowLastColumn="0"/>
              <w:rPr>
                <w:ins w:id="1947" w:author="Selyem Péter Ferenc" w:date="2025-04-30T11:31:00Z"/>
              </w:rPr>
              <w:pPrChange w:id="1948" w:author="Selyem Péter Ferenc" w:date="2025-04-30T11:32:00Z">
                <w:pPr>
                  <w:ind w:firstLine="0"/>
                  <w:cnfStyle w:val="100000000000" w:firstRow="1" w:lastRow="0" w:firstColumn="0" w:lastColumn="0" w:oddVBand="0" w:evenVBand="0" w:oddHBand="0" w:evenHBand="0" w:firstRowFirstColumn="0" w:firstRowLastColumn="0" w:lastRowFirstColumn="0" w:lastRowLastColumn="0"/>
                </w:pPr>
              </w:pPrChange>
            </w:pPr>
            <w:ins w:id="1949" w:author="Selyem Péter Ferenc" w:date="2025-04-30T11:32:00Z">
              <w:r>
                <w:t>Jogosultság</w:t>
              </w:r>
            </w:ins>
          </w:p>
        </w:tc>
      </w:tr>
      <w:tr w:rsidR="00A37CA0" w14:paraId="7F38E4D3" w14:textId="77777777" w:rsidTr="00A37CA0">
        <w:trPr>
          <w:cnfStyle w:val="000000100000" w:firstRow="0" w:lastRow="0" w:firstColumn="0" w:lastColumn="0" w:oddVBand="0" w:evenVBand="0" w:oddHBand="1" w:evenHBand="0" w:firstRowFirstColumn="0" w:firstRowLastColumn="0" w:lastRowFirstColumn="0" w:lastRowLastColumn="0"/>
          <w:ins w:id="1950" w:author="Selyem Péter Ferenc" w:date="2025-04-30T11:31:00Z"/>
        </w:trPr>
        <w:tc>
          <w:tcPr>
            <w:cnfStyle w:val="001000000000" w:firstRow="0" w:lastRow="0" w:firstColumn="1" w:lastColumn="0" w:oddVBand="0" w:evenVBand="0" w:oddHBand="0" w:evenHBand="0" w:firstRowFirstColumn="0" w:firstRowLastColumn="0" w:lastRowFirstColumn="0" w:lastRowLastColumn="0"/>
            <w:tcW w:w="704" w:type="dxa"/>
            <w:vAlign w:val="center"/>
            <w:tcPrChange w:id="1951" w:author="Selyem Péter Ferenc" w:date="2025-04-30T11:33:00Z">
              <w:tcPr>
                <w:tcW w:w="1698" w:type="dxa"/>
                <w:gridSpan w:val="2"/>
              </w:tcPr>
            </w:tcPrChange>
          </w:tcPr>
          <w:p w14:paraId="2FA59261" w14:textId="1DB53A25" w:rsidR="00A37CA0" w:rsidRDefault="00A37CA0">
            <w:pPr>
              <w:ind w:firstLine="0"/>
              <w:jc w:val="center"/>
              <w:cnfStyle w:val="001000100000" w:firstRow="0" w:lastRow="0" w:firstColumn="1" w:lastColumn="0" w:oddVBand="0" w:evenVBand="0" w:oddHBand="1" w:evenHBand="0" w:firstRowFirstColumn="0" w:firstRowLastColumn="0" w:lastRowFirstColumn="0" w:lastRowLastColumn="0"/>
              <w:rPr>
                <w:ins w:id="1952" w:author="Selyem Péter Ferenc" w:date="2025-04-30T11:31:00Z"/>
              </w:rPr>
              <w:pPrChange w:id="1953" w:author="Selyem Péter Ferenc" w:date="2025-04-30T11:32:00Z">
                <w:pPr>
                  <w:ind w:firstLine="0"/>
                  <w:cnfStyle w:val="001000100000" w:firstRow="0" w:lastRow="0" w:firstColumn="1" w:lastColumn="0" w:oddVBand="0" w:evenVBand="0" w:oddHBand="1" w:evenHBand="0" w:firstRowFirstColumn="0" w:firstRowLastColumn="0" w:lastRowFirstColumn="0" w:lastRowLastColumn="0"/>
                </w:pPr>
              </w:pPrChange>
            </w:pPr>
            <w:ins w:id="1954" w:author="Selyem Péter Ferenc" w:date="2025-04-30T11:33:00Z">
              <w:r>
                <w:t>3</w:t>
              </w:r>
            </w:ins>
          </w:p>
        </w:tc>
        <w:tc>
          <w:tcPr>
            <w:tcW w:w="1985" w:type="dxa"/>
            <w:vAlign w:val="center"/>
            <w:tcPrChange w:id="1955" w:author="Selyem Péter Ferenc" w:date="2025-04-30T11:33:00Z">
              <w:tcPr>
                <w:tcW w:w="1698" w:type="dxa"/>
                <w:gridSpan w:val="2"/>
              </w:tcPr>
            </w:tcPrChange>
          </w:tcPr>
          <w:p w14:paraId="7DED4D9B" w14:textId="2C2C099F" w:rsidR="00A37CA0" w:rsidRDefault="00A37CA0">
            <w:pPr>
              <w:ind w:firstLine="0"/>
              <w:jc w:val="center"/>
              <w:cnfStyle w:val="000000100000" w:firstRow="0" w:lastRow="0" w:firstColumn="0" w:lastColumn="0" w:oddVBand="0" w:evenVBand="0" w:oddHBand="1" w:evenHBand="0" w:firstRowFirstColumn="0" w:firstRowLastColumn="0" w:lastRowFirstColumn="0" w:lastRowLastColumn="0"/>
              <w:rPr>
                <w:ins w:id="1956" w:author="Selyem Péter Ferenc" w:date="2025-04-30T11:31:00Z"/>
              </w:rPr>
              <w:pPrChange w:id="1957" w:author="Selyem Péter Ferenc" w:date="2025-04-30T11:32:00Z">
                <w:pPr>
                  <w:ind w:firstLine="0"/>
                  <w:cnfStyle w:val="000000100000" w:firstRow="0" w:lastRow="0" w:firstColumn="0" w:lastColumn="0" w:oddVBand="0" w:evenVBand="0" w:oddHBand="1" w:evenHBand="0" w:firstRowFirstColumn="0" w:firstRowLastColumn="0" w:lastRowFirstColumn="0" w:lastRowLastColumn="0"/>
                </w:pPr>
              </w:pPrChange>
            </w:pPr>
            <w:ins w:id="1958" w:author="Selyem Péter Ferenc" w:date="2025-04-30T11:33:00Z">
              <w:r>
                <w:t>Gaborka</w:t>
              </w:r>
            </w:ins>
          </w:p>
        </w:tc>
        <w:tc>
          <w:tcPr>
            <w:tcW w:w="2437" w:type="dxa"/>
            <w:vAlign w:val="center"/>
            <w:tcPrChange w:id="1959" w:author="Selyem Péter Ferenc" w:date="2025-04-30T11:33:00Z">
              <w:tcPr>
                <w:tcW w:w="1699" w:type="dxa"/>
              </w:tcPr>
            </w:tcPrChange>
          </w:tcPr>
          <w:p w14:paraId="13C72042" w14:textId="3D95E18F" w:rsidR="00A37CA0" w:rsidRDefault="00A37CA0">
            <w:pPr>
              <w:ind w:firstLine="0"/>
              <w:jc w:val="center"/>
              <w:cnfStyle w:val="000000100000" w:firstRow="0" w:lastRow="0" w:firstColumn="0" w:lastColumn="0" w:oddVBand="0" w:evenVBand="0" w:oddHBand="1" w:evenHBand="0" w:firstRowFirstColumn="0" w:firstRowLastColumn="0" w:lastRowFirstColumn="0" w:lastRowLastColumn="0"/>
              <w:rPr>
                <w:ins w:id="1960" w:author="Selyem Péter Ferenc" w:date="2025-04-30T11:31:00Z"/>
              </w:rPr>
              <w:pPrChange w:id="1961" w:author="Selyem Péter Ferenc" w:date="2025-04-30T11:32:00Z">
                <w:pPr>
                  <w:ind w:firstLine="0"/>
                  <w:cnfStyle w:val="000000100000" w:firstRow="0" w:lastRow="0" w:firstColumn="0" w:lastColumn="0" w:oddVBand="0" w:evenVBand="0" w:oddHBand="1" w:evenHBand="0" w:firstRowFirstColumn="0" w:firstRowLastColumn="0" w:lastRowFirstColumn="0" w:lastRowLastColumn="0"/>
                </w:pPr>
              </w:pPrChange>
            </w:pPr>
            <w:ins w:id="1962" w:author="Selyem Péter Ferenc" w:date="2025-04-30T11:34:00Z">
              <w:r>
                <w:t>Kis Gábor</w:t>
              </w:r>
            </w:ins>
          </w:p>
        </w:tc>
        <w:tc>
          <w:tcPr>
            <w:tcW w:w="1676" w:type="dxa"/>
            <w:vAlign w:val="center"/>
            <w:tcPrChange w:id="1963" w:author="Selyem Péter Ferenc" w:date="2025-04-30T11:33:00Z">
              <w:tcPr>
                <w:tcW w:w="1699" w:type="dxa"/>
              </w:tcPr>
            </w:tcPrChange>
          </w:tcPr>
          <w:p w14:paraId="592D3BA6" w14:textId="744ED95D" w:rsidR="00A37CA0" w:rsidRDefault="00A37CA0">
            <w:pPr>
              <w:ind w:firstLine="0"/>
              <w:jc w:val="center"/>
              <w:cnfStyle w:val="000000100000" w:firstRow="0" w:lastRow="0" w:firstColumn="0" w:lastColumn="0" w:oddVBand="0" w:evenVBand="0" w:oddHBand="1" w:evenHBand="0" w:firstRowFirstColumn="0" w:firstRowLastColumn="0" w:lastRowFirstColumn="0" w:lastRowLastColumn="0"/>
              <w:rPr>
                <w:ins w:id="1964" w:author="Selyem Péter Ferenc" w:date="2025-04-30T11:31:00Z"/>
              </w:rPr>
              <w:pPrChange w:id="1965" w:author="Selyem Péter Ferenc" w:date="2025-04-30T11:32:00Z">
                <w:pPr>
                  <w:ind w:firstLine="0"/>
                  <w:cnfStyle w:val="000000100000" w:firstRow="0" w:lastRow="0" w:firstColumn="0" w:lastColumn="0" w:oddVBand="0" w:evenVBand="0" w:oddHBand="1" w:evenHBand="0" w:firstRowFirstColumn="0" w:firstRowLastColumn="0" w:lastRowFirstColumn="0" w:lastRowLastColumn="0"/>
                </w:pPr>
              </w:pPrChange>
            </w:pPr>
            <w:ins w:id="1966" w:author="Selyem Péter Ferenc" w:date="2025-04-30T11:37:00Z">
              <w:r>
                <w:t>Gaborka</w:t>
              </w:r>
            </w:ins>
          </w:p>
        </w:tc>
        <w:tc>
          <w:tcPr>
            <w:tcW w:w="1691" w:type="dxa"/>
            <w:vAlign w:val="center"/>
            <w:tcPrChange w:id="1967" w:author="Selyem Péter Ferenc" w:date="2025-04-30T11:33:00Z">
              <w:tcPr>
                <w:tcW w:w="1699" w:type="dxa"/>
              </w:tcPr>
            </w:tcPrChange>
          </w:tcPr>
          <w:p w14:paraId="37562792" w14:textId="1E350422" w:rsidR="00A37CA0" w:rsidRDefault="00A37CA0">
            <w:pPr>
              <w:ind w:firstLine="0"/>
              <w:jc w:val="center"/>
              <w:cnfStyle w:val="000000100000" w:firstRow="0" w:lastRow="0" w:firstColumn="0" w:lastColumn="0" w:oddVBand="0" w:evenVBand="0" w:oddHBand="1" w:evenHBand="0" w:firstRowFirstColumn="0" w:firstRowLastColumn="0" w:lastRowFirstColumn="0" w:lastRowLastColumn="0"/>
              <w:rPr>
                <w:ins w:id="1968" w:author="Selyem Péter Ferenc" w:date="2025-04-30T11:31:00Z"/>
              </w:rPr>
              <w:pPrChange w:id="1969" w:author="Selyem Péter Ferenc" w:date="2025-04-30T11:32:00Z">
                <w:pPr>
                  <w:ind w:firstLine="0"/>
                  <w:cnfStyle w:val="000000100000" w:firstRow="0" w:lastRow="0" w:firstColumn="0" w:lastColumn="0" w:oddVBand="0" w:evenVBand="0" w:oddHBand="1" w:evenHBand="0" w:firstRowFirstColumn="0" w:firstRowLastColumn="0" w:lastRowFirstColumn="0" w:lastRowLastColumn="0"/>
                </w:pPr>
              </w:pPrChange>
            </w:pPr>
            <w:ins w:id="1970" w:author="Selyem Péter Ferenc" w:date="2025-04-30T11:38:00Z">
              <w:r>
                <w:t>Trainer</w:t>
              </w:r>
            </w:ins>
          </w:p>
        </w:tc>
      </w:tr>
      <w:tr w:rsidR="00A37CA0" w14:paraId="51EAC90E" w14:textId="77777777" w:rsidTr="00A37CA0">
        <w:trPr>
          <w:ins w:id="1971" w:author="Selyem Péter Ferenc" w:date="2025-04-30T11:31:00Z"/>
        </w:trPr>
        <w:tc>
          <w:tcPr>
            <w:cnfStyle w:val="001000000000" w:firstRow="0" w:lastRow="0" w:firstColumn="1" w:lastColumn="0" w:oddVBand="0" w:evenVBand="0" w:oddHBand="0" w:evenHBand="0" w:firstRowFirstColumn="0" w:firstRowLastColumn="0" w:lastRowFirstColumn="0" w:lastRowLastColumn="0"/>
            <w:tcW w:w="704" w:type="dxa"/>
            <w:vAlign w:val="center"/>
            <w:tcPrChange w:id="1972" w:author="Selyem Péter Ferenc" w:date="2025-04-30T11:33:00Z">
              <w:tcPr>
                <w:tcW w:w="1698" w:type="dxa"/>
                <w:gridSpan w:val="2"/>
              </w:tcPr>
            </w:tcPrChange>
          </w:tcPr>
          <w:p w14:paraId="44AF7C39" w14:textId="166E1E30" w:rsidR="00A37CA0" w:rsidRDefault="00A37CA0">
            <w:pPr>
              <w:ind w:firstLine="0"/>
              <w:jc w:val="center"/>
              <w:rPr>
                <w:ins w:id="1973" w:author="Selyem Péter Ferenc" w:date="2025-04-30T11:31:00Z"/>
              </w:rPr>
              <w:pPrChange w:id="1974" w:author="Selyem Péter Ferenc" w:date="2025-04-30T11:32:00Z">
                <w:pPr>
                  <w:ind w:firstLine="0"/>
                </w:pPr>
              </w:pPrChange>
            </w:pPr>
            <w:ins w:id="1975" w:author="Selyem Péter Ferenc" w:date="2025-04-30T11:33:00Z">
              <w:r>
                <w:t>4</w:t>
              </w:r>
            </w:ins>
          </w:p>
        </w:tc>
        <w:tc>
          <w:tcPr>
            <w:tcW w:w="1985" w:type="dxa"/>
            <w:vAlign w:val="center"/>
            <w:tcPrChange w:id="1976" w:author="Selyem Péter Ferenc" w:date="2025-04-30T11:33:00Z">
              <w:tcPr>
                <w:tcW w:w="1698" w:type="dxa"/>
                <w:gridSpan w:val="2"/>
              </w:tcPr>
            </w:tcPrChange>
          </w:tcPr>
          <w:p w14:paraId="1B3D5D11" w14:textId="5D9B3869" w:rsidR="00A37CA0" w:rsidRDefault="00A37CA0">
            <w:pPr>
              <w:ind w:firstLine="0"/>
              <w:jc w:val="center"/>
              <w:cnfStyle w:val="000000000000" w:firstRow="0" w:lastRow="0" w:firstColumn="0" w:lastColumn="0" w:oddVBand="0" w:evenVBand="0" w:oddHBand="0" w:evenHBand="0" w:firstRowFirstColumn="0" w:firstRowLastColumn="0" w:lastRowFirstColumn="0" w:lastRowLastColumn="0"/>
              <w:rPr>
                <w:ins w:id="1977" w:author="Selyem Péter Ferenc" w:date="2025-04-30T11:31:00Z"/>
              </w:rPr>
              <w:pPrChange w:id="1978" w:author="Selyem Péter Ferenc" w:date="2025-04-30T11:32:00Z">
                <w:pPr>
                  <w:ind w:firstLine="0"/>
                  <w:cnfStyle w:val="000000000000" w:firstRow="0" w:lastRow="0" w:firstColumn="0" w:lastColumn="0" w:oddVBand="0" w:evenVBand="0" w:oddHBand="0" w:evenHBand="0" w:firstRowFirstColumn="0" w:firstRowLastColumn="0" w:lastRowFirstColumn="0" w:lastRowLastColumn="0"/>
                </w:pPr>
              </w:pPrChange>
            </w:pPr>
            <w:ins w:id="1979" w:author="Selyem Péter Ferenc" w:date="2025-04-30T11:33:00Z">
              <w:r>
                <w:t>Mat12</w:t>
              </w:r>
            </w:ins>
          </w:p>
        </w:tc>
        <w:tc>
          <w:tcPr>
            <w:tcW w:w="2437" w:type="dxa"/>
            <w:vAlign w:val="center"/>
            <w:tcPrChange w:id="1980" w:author="Selyem Péter Ferenc" w:date="2025-04-30T11:33:00Z">
              <w:tcPr>
                <w:tcW w:w="1699" w:type="dxa"/>
              </w:tcPr>
            </w:tcPrChange>
          </w:tcPr>
          <w:p w14:paraId="1C281E29" w14:textId="1853E5FC" w:rsidR="00A37CA0" w:rsidRDefault="00A37CA0">
            <w:pPr>
              <w:ind w:firstLine="0"/>
              <w:jc w:val="center"/>
              <w:cnfStyle w:val="000000000000" w:firstRow="0" w:lastRow="0" w:firstColumn="0" w:lastColumn="0" w:oddVBand="0" w:evenVBand="0" w:oddHBand="0" w:evenHBand="0" w:firstRowFirstColumn="0" w:firstRowLastColumn="0" w:lastRowFirstColumn="0" w:lastRowLastColumn="0"/>
              <w:rPr>
                <w:ins w:id="1981" w:author="Selyem Péter Ferenc" w:date="2025-04-30T11:31:00Z"/>
              </w:rPr>
              <w:pPrChange w:id="1982" w:author="Selyem Péter Ferenc" w:date="2025-04-30T11:32:00Z">
                <w:pPr>
                  <w:ind w:firstLine="0"/>
                  <w:cnfStyle w:val="000000000000" w:firstRow="0" w:lastRow="0" w:firstColumn="0" w:lastColumn="0" w:oddVBand="0" w:evenVBand="0" w:oddHBand="0" w:evenHBand="0" w:firstRowFirstColumn="0" w:firstRowLastColumn="0" w:lastRowFirstColumn="0" w:lastRowLastColumn="0"/>
                </w:pPr>
              </w:pPrChange>
            </w:pPr>
            <w:ins w:id="1983" w:author="Selyem Péter Ferenc" w:date="2025-04-30T11:34:00Z">
              <w:r>
                <w:t>Liks Máté</w:t>
              </w:r>
            </w:ins>
          </w:p>
        </w:tc>
        <w:tc>
          <w:tcPr>
            <w:tcW w:w="1676" w:type="dxa"/>
            <w:vAlign w:val="center"/>
            <w:tcPrChange w:id="1984" w:author="Selyem Péter Ferenc" w:date="2025-04-30T11:33:00Z">
              <w:tcPr>
                <w:tcW w:w="1699" w:type="dxa"/>
              </w:tcPr>
            </w:tcPrChange>
          </w:tcPr>
          <w:p w14:paraId="4A19BB39" w14:textId="22B40E81" w:rsidR="00A37CA0" w:rsidRDefault="00A37CA0">
            <w:pPr>
              <w:ind w:firstLine="0"/>
              <w:jc w:val="center"/>
              <w:cnfStyle w:val="000000000000" w:firstRow="0" w:lastRow="0" w:firstColumn="0" w:lastColumn="0" w:oddVBand="0" w:evenVBand="0" w:oddHBand="0" w:evenHBand="0" w:firstRowFirstColumn="0" w:firstRowLastColumn="0" w:lastRowFirstColumn="0" w:lastRowLastColumn="0"/>
              <w:rPr>
                <w:ins w:id="1985" w:author="Selyem Péter Ferenc" w:date="2025-04-30T11:31:00Z"/>
              </w:rPr>
              <w:pPrChange w:id="1986" w:author="Selyem Péter Ferenc" w:date="2025-04-30T11:32:00Z">
                <w:pPr>
                  <w:ind w:firstLine="0"/>
                  <w:cnfStyle w:val="000000000000" w:firstRow="0" w:lastRow="0" w:firstColumn="0" w:lastColumn="0" w:oddVBand="0" w:evenVBand="0" w:oddHBand="0" w:evenHBand="0" w:firstRowFirstColumn="0" w:firstRowLastColumn="0" w:lastRowFirstColumn="0" w:lastRowLastColumn="0"/>
                </w:pPr>
              </w:pPrChange>
            </w:pPr>
            <w:ins w:id="1987" w:author="Selyem Péter Ferenc" w:date="2025-04-30T11:37:00Z">
              <w:r>
                <w:t>Mat12</w:t>
              </w:r>
            </w:ins>
          </w:p>
        </w:tc>
        <w:tc>
          <w:tcPr>
            <w:tcW w:w="1691" w:type="dxa"/>
            <w:vAlign w:val="center"/>
            <w:tcPrChange w:id="1988" w:author="Selyem Péter Ferenc" w:date="2025-04-30T11:33:00Z">
              <w:tcPr>
                <w:tcW w:w="1699" w:type="dxa"/>
              </w:tcPr>
            </w:tcPrChange>
          </w:tcPr>
          <w:p w14:paraId="5830599D" w14:textId="30F744CB" w:rsidR="00A37CA0" w:rsidRDefault="00A37CA0">
            <w:pPr>
              <w:ind w:firstLine="0"/>
              <w:jc w:val="center"/>
              <w:cnfStyle w:val="000000000000" w:firstRow="0" w:lastRow="0" w:firstColumn="0" w:lastColumn="0" w:oddVBand="0" w:evenVBand="0" w:oddHBand="0" w:evenHBand="0" w:firstRowFirstColumn="0" w:firstRowLastColumn="0" w:lastRowFirstColumn="0" w:lastRowLastColumn="0"/>
              <w:rPr>
                <w:ins w:id="1989" w:author="Selyem Péter Ferenc" w:date="2025-04-30T11:31:00Z"/>
              </w:rPr>
              <w:pPrChange w:id="1990" w:author="Selyem Péter Ferenc" w:date="2025-04-30T11:32:00Z">
                <w:pPr>
                  <w:ind w:firstLine="0"/>
                  <w:cnfStyle w:val="000000000000" w:firstRow="0" w:lastRow="0" w:firstColumn="0" w:lastColumn="0" w:oddVBand="0" w:evenVBand="0" w:oddHBand="0" w:evenHBand="0" w:firstRowFirstColumn="0" w:firstRowLastColumn="0" w:lastRowFirstColumn="0" w:lastRowLastColumn="0"/>
                </w:pPr>
              </w:pPrChange>
            </w:pPr>
            <w:ins w:id="1991" w:author="Selyem Péter Ferenc" w:date="2025-04-30T11:38:00Z">
              <w:r>
                <w:t>User</w:t>
              </w:r>
            </w:ins>
          </w:p>
        </w:tc>
      </w:tr>
      <w:tr w:rsidR="00A37CA0" w14:paraId="71A509A9" w14:textId="77777777" w:rsidTr="00A37CA0">
        <w:trPr>
          <w:cnfStyle w:val="000000100000" w:firstRow="0" w:lastRow="0" w:firstColumn="0" w:lastColumn="0" w:oddVBand="0" w:evenVBand="0" w:oddHBand="1" w:evenHBand="0" w:firstRowFirstColumn="0" w:firstRowLastColumn="0" w:lastRowFirstColumn="0" w:lastRowLastColumn="0"/>
          <w:ins w:id="1992" w:author="Selyem Péter Ferenc" w:date="2025-04-30T11:31:00Z"/>
        </w:trPr>
        <w:tc>
          <w:tcPr>
            <w:cnfStyle w:val="001000000000" w:firstRow="0" w:lastRow="0" w:firstColumn="1" w:lastColumn="0" w:oddVBand="0" w:evenVBand="0" w:oddHBand="0" w:evenHBand="0" w:firstRowFirstColumn="0" w:firstRowLastColumn="0" w:lastRowFirstColumn="0" w:lastRowLastColumn="0"/>
            <w:tcW w:w="704" w:type="dxa"/>
            <w:vAlign w:val="center"/>
            <w:tcPrChange w:id="1993" w:author="Selyem Péter Ferenc" w:date="2025-04-30T11:33:00Z">
              <w:tcPr>
                <w:tcW w:w="1698" w:type="dxa"/>
                <w:gridSpan w:val="2"/>
              </w:tcPr>
            </w:tcPrChange>
          </w:tcPr>
          <w:p w14:paraId="373002F1" w14:textId="53A3B188" w:rsidR="00A37CA0" w:rsidRDefault="00A37CA0">
            <w:pPr>
              <w:ind w:firstLine="0"/>
              <w:jc w:val="center"/>
              <w:cnfStyle w:val="001000100000" w:firstRow="0" w:lastRow="0" w:firstColumn="1" w:lastColumn="0" w:oddVBand="0" w:evenVBand="0" w:oddHBand="1" w:evenHBand="0" w:firstRowFirstColumn="0" w:firstRowLastColumn="0" w:lastRowFirstColumn="0" w:lastRowLastColumn="0"/>
              <w:rPr>
                <w:ins w:id="1994" w:author="Selyem Péter Ferenc" w:date="2025-04-30T11:31:00Z"/>
              </w:rPr>
              <w:pPrChange w:id="1995" w:author="Selyem Péter Ferenc" w:date="2025-04-30T11:32:00Z">
                <w:pPr>
                  <w:ind w:firstLine="0"/>
                  <w:cnfStyle w:val="001000100000" w:firstRow="0" w:lastRow="0" w:firstColumn="1" w:lastColumn="0" w:oddVBand="0" w:evenVBand="0" w:oddHBand="1" w:evenHBand="0" w:firstRowFirstColumn="0" w:firstRowLastColumn="0" w:lastRowFirstColumn="0" w:lastRowLastColumn="0"/>
                </w:pPr>
              </w:pPrChange>
            </w:pPr>
            <w:ins w:id="1996" w:author="Selyem Péter Ferenc" w:date="2025-04-30T11:33:00Z">
              <w:r>
                <w:t>5</w:t>
              </w:r>
            </w:ins>
          </w:p>
        </w:tc>
        <w:tc>
          <w:tcPr>
            <w:tcW w:w="1985" w:type="dxa"/>
            <w:vAlign w:val="center"/>
            <w:tcPrChange w:id="1997" w:author="Selyem Péter Ferenc" w:date="2025-04-30T11:33:00Z">
              <w:tcPr>
                <w:tcW w:w="1698" w:type="dxa"/>
                <w:gridSpan w:val="2"/>
              </w:tcPr>
            </w:tcPrChange>
          </w:tcPr>
          <w:p w14:paraId="47ED9DC2" w14:textId="7837D2E7" w:rsidR="00A37CA0" w:rsidRDefault="00A37CA0">
            <w:pPr>
              <w:ind w:firstLine="0"/>
              <w:jc w:val="center"/>
              <w:cnfStyle w:val="000000100000" w:firstRow="0" w:lastRow="0" w:firstColumn="0" w:lastColumn="0" w:oddVBand="0" w:evenVBand="0" w:oddHBand="1" w:evenHBand="0" w:firstRowFirstColumn="0" w:firstRowLastColumn="0" w:lastRowFirstColumn="0" w:lastRowLastColumn="0"/>
              <w:rPr>
                <w:ins w:id="1998" w:author="Selyem Péter Ferenc" w:date="2025-04-30T11:31:00Z"/>
              </w:rPr>
              <w:pPrChange w:id="1999" w:author="Selyem Péter Ferenc" w:date="2025-04-30T11:32:00Z">
                <w:pPr>
                  <w:ind w:firstLine="0"/>
                  <w:cnfStyle w:val="000000100000" w:firstRow="0" w:lastRow="0" w:firstColumn="0" w:lastColumn="0" w:oddVBand="0" w:evenVBand="0" w:oddHBand="1" w:evenHBand="0" w:firstRowFirstColumn="0" w:firstRowLastColumn="0" w:lastRowFirstColumn="0" w:lastRowLastColumn="0"/>
                </w:pPr>
              </w:pPrChange>
            </w:pPr>
            <w:ins w:id="2000" w:author="Selyem Péter Ferenc" w:date="2025-04-30T11:33:00Z">
              <w:r>
                <w:t>admin</w:t>
              </w:r>
            </w:ins>
          </w:p>
        </w:tc>
        <w:tc>
          <w:tcPr>
            <w:tcW w:w="2437" w:type="dxa"/>
            <w:vAlign w:val="center"/>
            <w:tcPrChange w:id="2001" w:author="Selyem Péter Ferenc" w:date="2025-04-30T11:33:00Z">
              <w:tcPr>
                <w:tcW w:w="1699" w:type="dxa"/>
              </w:tcPr>
            </w:tcPrChange>
          </w:tcPr>
          <w:p w14:paraId="01C9FCE3" w14:textId="1526C9FE" w:rsidR="00A37CA0" w:rsidRDefault="00A37CA0">
            <w:pPr>
              <w:ind w:firstLine="0"/>
              <w:jc w:val="center"/>
              <w:cnfStyle w:val="000000100000" w:firstRow="0" w:lastRow="0" w:firstColumn="0" w:lastColumn="0" w:oddVBand="0" w:evenVBand="0" w:oddHBand="1" w:evenHBand="0" w:firstRowFirstColumn="0" w:firstRowLastColumn="0" w:lastRowFirstColumn="0" w:lastRowLastColumn="0"/>
              <w:rPr>
                <w:ins w:id="2002" w:author="Selyem Péter Ferenc" w:date="2025-04-30T11:31:00Z"/>
              </w:rPr>
              <w:pPrChange w:id="2003" w:author="Selyem Péter Ferenc" w:date="2025-04-30T11:32:00Z">
                <w:pPr>
                  <w:ind w:firstLine="0"/>
                  <w:cnfStyle w:val="000000100000" w:firstRow="0" w:lastRow="0" w:firstColumn="0" w:lastColumn="0" w:oddVBand="0" w:evenVBand="0" w:oddHBand="1" w:evenHBand="0" w:firstRowFirstColumn="0" w:firstRowLastColumn="0" w:lastRowFirstColumn="0" w:lastRowLastColumn="0"/>
                </w:pPr>
              </w:pPrChange>
            </w:pPr>
            <w:ins w:id="2004" w:author="Selyem Péter Ferenc" w:date="2025-04-30T11:35:00Z">
              <w:r>
                <w:t>admin</w:t>
              </w:r>
            </w:ins>
          </w:p>
        </w:tc>
        <w:tc>
          <w:tcPr>
            <w:tcW w:w="1676" w:type="dxa"/>
            <w:vAlign w:val="center"/>
            <w:tcPrChange w:id="2005" w:author="Selyem Péter Ferenc" w:date="2025-04-30T11:33:00Z">
              <w:tcPr>
                <w:tcW w:w="1699" w:type="dxa"/>
              </w:tcPr>
            </w:tcPrChange>
          </w:tcPr>
          <w:p w14:paraId="3CF74909" w14:textId="4010D022" w:rsidR="00A37CA0" w:rsidRDefault="00A37CA0">
            <w:pPr>
              <w:ind w:firstLine="0"/>
              <w:jc w:val="center"/>
              <w:cnfStyle w:val="000000100000" w:firstRow="0" w:lastRow="0" w:firstColumn="0" w:lastColumn="0" w:oddVBand="0" w:evenVBand="0" w:oddHBand="1" w:evenHBand="0" w:firstRowFirstColumn="0" w:firstRowLastColumn="0" w:lastRowFirstColumn="0" w:lastRowLastColumn="0"/>
              <w:rPr>
                <w:ins w:id="2006" w:author="Selyem Péter Ferenc" w:date="2025-04-30T11:31:00Z"/>
              </w:rPr>
              <w:pPrChange w:id="2007" w:author="Selyem Péter Ferenc" w:date="2025-04-30T11:32:00Z">
                <w:pPr>
                  <w:ind w:firstLine="0"/>
                  <w:cnfStyle w:val="000000100000" w:firstRow="0" w:lastRow="0" w:firstColumn="0" w:lastColumn="0" w:oddVBand="0" w:evenVBand="0" w:oddHBand="1" w:evenHBand="0" w:firstRowFirstColumn="0" w:firstRowLastColumn="0" w:lastRowFirstColumn="0" w:lastRowLastColumn="0"/>
                </w:pPr>
              </w:pPrChange>
            </w:pPr>
            <w:ins w:id="2008" w:author="Selyem Péter Ferenc" w:date="2025-04-30T11:37:00Z">
              <w:r>
                <w:t>admin</w:t>
              </w:r>
            </w:ins>
          </w:p>
        </w:tc>
        <w:tc>
          <w:tcPr>
            <w:tcW w:w="1691" w:type="dxa"/>
            <w:vAlign w:val="center"/>
            <w:tcPrChange w:id="2009" w:author="Selyem Péter Ferenc" w:date="2025-04-30T11:33:00Z">
              <w:tcPr>
                <w:tcW w:w="1699" w:type="dxa"/>
              </w:tcPr>
            </w:tcPrChange>
          </w:tcPr>
          <w:p w14:paraId="75B9BD6E" w14:textId="7CA4F792" w:rsidR="00A37CA0" w:rsidRDefault="00A37CA0">
            <w:pPr>
              <w:ind w:firstLine="0"/>
              <w:jc w:val="center"/>
              <w:cnfStyle w:val="000000100000" w:firstRow="0" w:lastRow="0" w:firstColumn="0" w:lastColumn="0" w:oddVBand="0" w:evenVBand="0" w:oddHBand="1" w:evenHBand="0" w:firstRowFirstColumn="0" w:firstRowLastColumn="0" w:lastRowFirstColumn="0" w:lastRowLastColumn="0"/>
              <w:rPr>
                <w:ins w:id="2010" w:author="Selyem Péter Ferenc" w:date="2025-04-30T11:31:00Z"/>
              </w:rPr>
              <w:pPrChange w:id="2011" w:author="Selyem Péter Ferenc" w:date="2025-04-30T11:32:00Z">
                <w:pPr>
                  <w:ind w:firstLine="0"/>
                  <w:cnfStyle w:val="000000100000" w:firstRow="0" w:lastRow="0" w:firstColumn="0" w:lastColumn="0" w:oddVBand="0" w:evenVBand="0" w:oddHBand="1" w:evenHBand="0" w:firstRowFirstColumn="0" w:firstRowLastColumn="0" w:lastRowFirstColumn="0" w:lastRowLastColumn="0"/>
                </w:pPr>
              </w:pPrChange>
            </w:pPr>
            <w:ins w:id="2012" w:author="Selyem Péter Ferenc" w:date="2025-04-30T11:38:00Z">
              <w:r>
                <w:t>Admin</w:t>
              </w:r>
            </w:ins>
          </w:p>
        </w:tc>
      </w:tr>
      <w:tr w:rsidR="00A37CA0" w14:paraId="2A68DBC2" w14:textId="77777777" w:rsidTr="00A37CA0">
        <w:trPr>
          <w:ins w:id="2013" w:author="Selyem Péter Ferenc" w:date="2025-04-30T11:31:00Z"/>
        </w:trPr>
        <w:tc>
          <w:tcPr>
            <w:cnfStyle w:val="001000000000" w:firstRow="0" w:lastRow="0" w:firstColumn="1" w:lastColumn="0" w:oddVBand="0" w:evenVBand="0" w:oddHBand="0" w:evenHBand="0" w:firstRowFirstColumn="0" w:firstRowLastColumn="0" w:lastRowFirstColumn="0" w:lastRowLastColumn="0"/>
            <w:tcW w:w="704" w:type="dxa"/>
            <w:vAlign w:val="center"/>
            <w:tcPrChange w:id="2014" w:author="Selyem Péter Ferenc" w:date="2025-04-30T11:33:00Z">
              <w:tcPr>
                <w:tcW w:w="1698" w:type="dxa"/>
                <w:gridSpan w:val="2"/>
              </w:tcPr>
            </w:tcPrChange>
          </w:tcPr>
          <w:p w14:paraId="63709D64" w14:textId="3A7044C5" w:rsidR="00A37CA0" w:rsidRDefault="00A37CA0">
            <w:pPr>
              <w:ind w:firstLine="0"/>
              <w:jc w:val="center"/>
              <w:rPr>
                <w:ins w:id="2015" w:author="Selyem Péter Ferenc" w:date="2025-04-30T11:31:00Z"/>
              </w:rPr>
              <w:pPrChange w:id="2016" w:author="Selyem Péter Ferenc" w:date="2025-04-30T11:32:00Z">
                <w:pPr>
                  <w:ind w:firstLine="0"/>
                </w:pPr>
              </w:pPrChange>
            </w:pPr>
            <w:ins w:id="2017" w:author="Selyem Péter Ferenc" w:date="2025-04-30T11:33:00Z">
              <w:r>
                <w:t>6</w:t>
              </w:r>
            </w:ins>
          </w:p>
        </w:tc>
        <w:tc>
          <w:tcPr>
            <w:tcW w:w="1985" w:type="dxa"/>
            <w:vAlign w:val="center"/>
            <w:tcPrChange w:id="2018" w:author="Selyem Péter Ferenc" w:date="2025-04-30T11:33:00Z">
              <w:tcPr>
                <w:tcW w:w="1698" w:type="dxa"/>
                <w:gridSpan w:val="2"/>
              </w:tcPr>
            </w:tcPrChange>
          </w:tcPr>
          <w:p w14:paraId="7252EF0D" w14:textId="3212EACE" w:rsidR="00A37CA0" w:rsidRDefault="00A37CA0">
            <w:pPr>
              <w:ind w:firstLine="0"/>
              <w:jc w:val="center"/>
              <w:cnfStyle w:val="000000000000" w:firstRow="0" w:lastRow="0" w:firstColumn="0" w:lastColumn="0" w:oddVBand="0" w:evenVBand="0" w:oddHBand="0" w:evenHBand="0" w:firstRowFirstColumn="0" w:firstRowLastColumn="0" w:lastRowFirstColumn="0" w:lastRowLastColumn="0"/>
              <w:rPr>
                <w:ins w:id="2019" w:author="Selyem Péter Ferenc" w:date="2025-04-30T11:31:00Z"/>
              </w:rPr>
              <w:pPrChange w:id="2020" w:author="Selyem Péter Ferenc" w:date="2025-04-30T11:32:00Z">
                <w:pPr>
                  <w:ind w:firstLine="0"/>
                  <w:cnfStyle w:val="000000000000" w:firstRow="0" w:lastRow="0" w:firstColumn="0" w:lastColumn="0" w:oddVBand="0" w:evenVBand="0" w:oddHBand="0" w:evenHBand="0" w:firstRowFirstColumn="0" w:firstRowLastColumn="0" w:lastRowFirstColumn="0" w:lastRowLastColumn="0"/>
                </w:pPr>
              </w:pPrChange>
            </w:pPr>
            <w:ins w:id="2021" w:author="Selyem Péter Ferenc" w:date="2025-04-30T11:33:00Z">
              <w:r>
                <w:t>Jancsi</w:t>
              </w:r>
            </w:ins>
          </w:p>
        </w:tc>
        <w:tc>
          <w:tcPr>
            <w:tcW w:w="2437" w:type="dxa"/>
            <w:vAlign w:val="center"/>
            <w:tcPrChange w:id="2022" w:author="Selyem Péter Ferenc" w:date="2025-04-30T11:33:00Z">
              <w:tcPr>
                <w:tcW w:w="1699" w:type="dxa"/>
              </w:tcPr>
            </w:tcPrChange>
          </w:tcPr>
          <w:p w14:paraId="72A9AAE0" w14:textId="27ECFE73" w:rsidR="00A37CA0" w:rsidRDefault="00A37CA0">
            <w:pPr>
              <w:ind w:firstLine="0"/>
              <w:jc w:val="center"/>
              <w:cnfStyle w:val="000000000000" w:firstRow="0" w:lastRow="0" w:firstColumn="0" w:lastColumn="0" w:oddVBand="0" w:evenVBand="0" w:oddHBand="0" w:evenHBand="0" w:firstRowFirstColumn="0" w:firstRowLastColumn="0" w:lastRowFirstColumn="0" w:lastRowLastColumn="0"/>
              <w:rPr>
                <w:ins w:id="2023" w:author="Selyem Péter Ferenc" w:date="2025-04-30T11:31:00Z"/>
              </w:rPr>
              <w:pPrChange w:id="2024" w:author="Selyem Péter Ferenc" w:date="2025-04-30T11:32:00Z">
                <w:pPr>
                  <w:ind w:firstLine="0"/>
                  <w:cnfStyle w:val="000000000000" w:firstRow="0" w:lastRow="0" w:firstColumn="0" w:lastColumn="0" w:oddVBand="0" w:evenVBand="0" w:oddHBand="0" w:evenHBand="0" w:firstRowFirstColumn="0" w:firstRowLastColumn="0" w:lastRowFirstColumn="0" w:lastRowLastColumn="0"/>
                </w:pPr>
              </w:pPrChange>
            </w:pPr>
            <w:ins w:id="2025" w:author="Selyem Péter Ferenc" w:date="2025-04-30T11:35:00Z">
              <w:r>
                <w:t>Kelemen János</w:t>
              </w:r>
            </w:ins>
          </w:p>
        </w:tc>
        <w:tc>
          <w:tcPr>
            <w:tcW w:w="1676" w:type="dxa"/>
            <w:vAlign w:val="center"/>
            <w:tcPrChange w:id="2026" w:author="Selyem Péter Ferenc" w:date="2025-04-30T11:33:00Z">
              <w:tcPr>
                <w:tcW w:w="1699" w:type="dxa"/>
              </w:tcPr>
            </w:tcPrChange>
          </w:tcPr>
          <w:p w14:paraId="720D359A" w14:textId="74F918CD" w:rsidR="00A37CA0" w:rsidRDefault="00A37CA0">
            <w:pPr>
              <w:ind w:firstLine="0"/>
              <w:jc w:val="center"/>
              <w:cnfStyle w:val="000000000000" w:firstRow="0" w:lastRow="0" w:firstColumn="0" w:lastColumn="0" w:oddVBand="0" w:evenVBand="0" w:oddHBand="0" w:evenHBand="0" w:firstRowFirstColumn="0" w:firstRowLastColumn="0" w:lastRowFirstColumn="0" w:lastRowLastColumn="0"/>
              <w:rPr>
                <w:ins w:id="2027" w:author="Selyem Péter Ferenc" w:date="2025-04-30T11:31:00Z"/>
              </w:rPr>
              <w:pPrChange w:id="2028" w:author="Selyem Péter Ferenc" w:date="2025-04-30T11:32:00Z">
                <w:pPr>
                  <w:ind w:firstLine="0"/>
                  <w:cnfStyle w:val="000000000000" w:firstRow="0" w:lastRow="0" w:firstColumn="0" w:lastColumn="0" w:oddVBand="0" w:evenVBand="0" w:oddHBand="0" w:evenHBand="0" w:firstRowFirstColumn="0" w:firstRowLastColumn="0" w:lastRowFirstColumn="0" w:lastRowLastColumn="0"/>
                </w:pPr>
              </w:pPrChange>
            </w:pPr>
            <w:ins w:id="2029" w:author="Selyem Péter Ferenc" w:date="2025-04-30T11:37:00Z">
              <w:r>
                <w:t>Jancsi</w:t>
              </w:r>
            </w:ins>
          </w:p>
        </w:tc>
        <w:tc>
          <w:tcPr>
            <w:tcW w:w="1691" w:type="dxa"/>
            <w:vAlign w:val="center"/>
            <w:tcPrChange w:id="2030" w:author="Selyem Péter Ferenc" w:date="2025-04-30T11:33:00Z">
              <w:tcPr>
                <w:tcW w:w="1699" w:type="dxa"/>
              </w:tcPr>
            </w:tcPrChange>
          </w:tcPr>
          <w:p w14:paraId="7FCE5A3D" w14:textId="4220A5CE" w:rsidR="00A37CA0" w:rsidRDefault="00A37CA0">
            <w:pPr>
              <w:ind w:firstLine="0"/>
              <w:jc w:val="center"/>
              <w:cnfStyle w:val="000000000000" w:firstRow="0" w:lastRow="0" w:firstColumn="0" w:lastColumn="0" w:oddVBand="0" w:evenVBand="0" w:oddHBand="0" w:evenHBand="0" w:firstRowFirstColumn="0" w:firstRowLastColumn="0" w:lastRowFirstColumn="0" w:lastRowLastColumn="0"/>
              <w:rPr>
                <w:ins w:id="2031" w:author="Selyem Péter Ferenc" w:date="2025-04-30T11:31:00Z"/>
              </w:rPr>
              <w:pPrChange w:id="2032" w:author="Selyem Péter Ferenc" w:date="2025-04-30T11:32:00Z">
                <w:pPr>
                  <w:ind w:firstLine="0"/>
                  <w:cnfStyle w:val="000000000000" w:firstRow="0" w:lastRow="0" w:firstColumn="0" w:lastColumn="0" w:oddVBand="0" w:evenVBand="0" w:oddHBand="0" w:evenHBand="0" w:firstRowFirstColumn="0" w:firstRowLastColumn="0" w:lastRowFirstColumn="0" w:lastRowLastColumn="0"/>
                </w:pPr>
              </w:pPrChange>
            </w:pPr>
            <w:ins w:id="2033" w:author="Selyem Péter Ferenc" w:date="2025-04-30T11:38:00Z">
              <w:r>
                <w:t>User</w:t>
              </w:r>
            </w:ins>
          </w:p>
        </w:tc>
      </w:tr>
      <w:tr w:rsidR="00A37CA0" w14:paraId="5EC8D55B" w14:textId="77777777" w:rsidTr="00A37CA0">
        <w:trPr>
          <w:cnfStyle w:val="000000100000" w:firstRow="0" w:lastRow="0" w:firstColumn="0" w:lastColumn="0" w:oddVBand="0" w:evenVBand="0" w:oddHBand="1" w:evenHBand="0" w:firstRowFirstColumn="0" w:firstRowLastColumn="0" w:lastRowFirstColumn="0" w:lastRowLastColumn="0"/>
          <w:ins w:id="2034" w:author="Selyem Péter Ferenc" w:date="2025-04-30T11:31:00Z"/>
        </w:trPr>
        <w:tc>
          <w:tcPr>
            <w:cnfStyle w:val="001000000000" w:firstRow="0" w:lastRow="0" w:firstColumn="1" w:lastColumn="0" w:oddVBand="0" w:evenVBand="0" w:oddHBand="0" w:evenHBand="0" w:firstRowFirstColumn="0" w:firstRowLastColumn="0" w:lastRowFirstColumn="0" w:lastRowLastColumn="0"/>
            <w:tcW w:w="704" w:type="dxa"/>
            <w:vAlign w:val="center"/>
            <w:tcPrChange w:id="2035" w:author="Selyem Péter Ferenc" w:date="2025-04-30T11:33:00Z">
              <w:tcPr>
                <w:tcW w:w="1698" w:type="dxa"/>
                <w:gridSpan w:val="2"/>
              </w:tcPr>
            </w:tcPrChange>
          </w:tcPr>
          <w:p w14:paraId="13C37639" w14:textId="2F3088E0" w:rsidR="00A37CA0" w:rsidRDefault="00A37CA0">
            <w:pPr>
              <w:ind w:firstLine="0"/>
              <w:jc w:val="center"/>
              <w:cnfStyle w:val="001000100000" w:firstRow="0" w:lastRow="0" w:firstColumn="1" w:lastColumn="0" w:oddVBand="0" w:evenVBand="0" w:oddHBand="1" w:evenHBand="0" w:firstRowFirstColumn="0" w:firstRowLastColumn="0" w:lastRowFirstColumn="0" w:lastRowLastColumn="0"/>
              <w:rPr>
                <w:ins w:id="2036" w:author="Selyem Péter Ferenc" w:date="2025-04-30T11:31:00Z"/>
              </w:rPr>
              <w:pPrChange w:id="2037" w:author="Selyem Péter Ferenc" w:date="2025-04-30T11:32:00Z">
                <w:pPr>
                  <w:ind w:firstLine="0"/>
                  <w:cnfStyle w:val="001000100000" w:firstRow="0" w:lastRow="0" w:firstColumn="1" w:lastColumn="0" w:oddVBand="0" w:evenVBand="0" w:oddHBand="1" w:evenHBand="0" w:firstRowFirstColumn="0" w:firstRowLastColumn="0" w:lastRowFirstColumn="0" w:lastRowLastColumn="0"/>
                </w:pPr>
              </w:pPrChange>
            </w:pPr>
            <w:ins w:id="2038" w:author="Selyem Péter Ferenc" w:date="2025-04-30T11:33:00Z">
              <w:r>
                <w:t>7</w:t>
              </w:r>
            </w:ins>
          </w:p>
        </w:tc>
        <w:tc>
          <w:tcPr>
            <w:tcW w:w="1985" w:type="dxa"/>
            <w:vAlign w:val="center"/>
            <w:tcPrChange w:id="2039" w:author="Selyem Péter Ferenc" w:date="2025-04-30T11:33:00Z">
              <w:tcPr>
                <w:tcW w:w="1698" w:type="dxa"/>
                <w:gridSpan w:val="2"/>
              </w:tcPr>
            </w:tcPrChange>
          </w:tcPr>
          <w:p w14:paraId="4C9B2CE4" w14:textId="78671A64" w:rsidR="00A37CA0" w:rsidRDefault="00A37CA0">
            <w:pPr>
              <w:ind w:firstLine="0"/>
              <w:jc w:val="center"/>
              <w:cnfStyle w:val="000000100000" w:firstRow="0" w:lastRow="0" w:firstColumn="0" w:lastColumn="0" w:oddVBand="0" w:evenVBand="0" w:oddHBand="1" w:evenHBand="0" w:firstRowFirstColumn="0" w:firstRowLastColumn="0" w:lastRowFirstColumn="0" w:lastRowLastColumn="0"/>
              <w:rPr>
                <w:ins w:id="2040" w:author="Selyem Péter Ferenc" w:date="2025-04-30T11:31:00Z"/>
              </w:rPr>
              <w:pPrChange w:id="2041" w:author="Selyem Péter Ferenc" w:date="2025-04-30T11:32:00Z">
                <w:pPr>
                  <w:ind w:firstLine="0"/>
                  <w:cnfStyle w:val="000000100000" w:firstRow="0" w:lastRow="0" w:firstColumn="0" w:lastColumn="0" w:oddVBand="0" w:evenVBand="0" w:oddHBand="1" w:evenHBand="0" w:firstRowFirstColumn="0" w:firstRowLastColumn="0" w:lastRowFirstColumn="0" w:lastRowLastColumn="0"/>
                </w:pPr>
              </w:pPrChange>
            </w:pPr>
            <w:ins w:id="2042" w:author="Selyem Péter Ferenc" w:date="2025-04-30T11:34:00Z">
              <w:r>
                <w:t>Pancsi</w:t>
              </w:r>
            </w:ins>
          </w:p>
        </w:tc>
        <w:tc>
          <w:tcPr>
            <w:tcW w:w="2437" w:type="dxa"/>
            <w:vAlign w:val="center"/>
            <w:tcPrChange w:id="2043" w:author="Selyem Péter Ferenc" w:date="2025-04-30T11:33:00Z">
              <w:tcPr>
                <w:tcW w:w="1699" w:type="dxa"/>
              </w:tcPr>
            </w:tcPrChange>
          </w:tcPr>
          <w:p w14:paraId="78160BE7" w14:textId="4B03B839" w:rsidR="00A37CA0" w:rsidRDefault="00A37CA0">
            <w:pPr>
              <w:ind w:firstLine="0"/>
              <w:jc w:val="center"/>
              <w:cnfStyle w:val="000000100000" w:firstRow="0" w:lastRow="0" w:firstColumn="0" w:lastColumn="0" w:oddVBand="0" w:evenVBand="0" w:oddHBand="1" w:evenHBand="0" w:firstRowFirstColumn="0" w:firstRowLastColumn="0" w:lastRowFirstColumn="0" w:lastRowLastColumn="0"/>
              <w:rPr>
                <w:ins w:id="2044" w:author="Selyem Péter Ferenc" w:date="2025-04-30T11:31:00Z"/>
              </w:rPr>
              <w:pPrChange w:id="2045" w:author="Selyem Péter Ferenc" w:date="2025-04-30T11:32:00Z">
                <w:pPr>
                  <w:ind w:firstLine="0"/>
                  <w:cnfStyle w:val="000000100000" w:firstRow="0" w:lastRow="0" w:firstColumn="0" w:lastColumn="0" w:oddVBand="0" w:evenVBand="0" w:oddHBand="1" w:evenHBand="0" w:firstRowFirstColumn="0" w:firstRowLastColumn="0" w:lastRowFirstColumn="0" w:lastRowLastColumn="0"/>
                </w:pPr>
              </w:pPrChange>
            </w:pPr>
            <w:ins w:id="2046" w:author="Selyem Péter Ferenc" w:date="2025-04-30T11:35:00Z">
              <w:r>
                <w:t>Kiss Panna</w:t>
              </w:r>
            </w:ins>
          </w:p>
        </w:tc>
        <w:tc>
          <w:tcPr>
            <w:tcW w:w="1676" w:type="dxa"/>
            <w:vAlign w:val="center"/>
            <w:tcPrChange w:id="2047" w:author="Selyem Péter Ferenc" w:date="2025-04-30T11:33:00Z">
              <w:tcPr>
                <w:tcW w:w="1699" w:type="dxa"/>
              </w:tcPr>
            </w:tcPrChange>
          </w:tcPr>
          <w:p w14:paraId="00D39E66" w14:textId="3F12C3EE" w:rsidR="00A37CA0" w:rsidRDefault="00A37CA0">
            <w:pPr>
              <w:ind w:firstLine="0"/>
              <w:jc w:val="center"/>
              <w:cnfStyle w:val="000000100000" w:firstRow="0" w:lastRow="0" w:firstColumn="0" w:lastColumn="0" w:oddVBand="0" w:evenVBand="0" w:oddHBand="1" w:evenHBand="0" w:firstRowFirstColumn="0" w:firstRowLastColumn="0" w:lastRowFirstColumn="0" w:lastRowLastColumn="0"/>
              <w:rPr>
                <w:ins w:id="2048" w:author="Selyem Péter Ferenc" w:date="2025-04-30T11:31:00Z"/>
              </w:rPr>
              <w:pPrChange w:id="2049" w:author="Selyem Péter Ferenc" w:date="2025-04-30T11:32:00Z">
                <w:pPr>
                  <w:ind w:firstLine="0"/>
                  <w:cnfStyle w:val="000000100000" w:firstRow="0" w:lastRow="0" w:firstColumn="0" w:lastColumn="0" w:oddVBand="0" w:evenVBand="0" w:oddHBand="1" w:evenHBand="0" w:firstRowFirstColumn="0" w:firstRowLastColumn="0" w:lastRowFirstColumn="0" w:lastRowLastColumn="0"/>
                </w:pPr>
              </w:pPrChange>
            </w:pPr>
            <w:ins w:id="2050" w:author="Selyem Péter Ferenc" w:date="2025-04-30T11:37:00Z">
              <w:r>
                <w:t>Pancsi</w:t>
              </w:r>
            </w:ins>
          </w:p>
        </w:tc>
        <w:tc>
          <w:tcPr>
            <w:tcW w:w="1691" w:type="dxa"/>
            <w:vAlign w:val="center"/>
            <w:tcPrChange w:id="2051" w:author="Selyem Péter Ferenc" w:date="2025-04-30T11:33:00Z">
              <w:tcPr>
                <w:tcW w:w="1699" w:type="dxa"/>
              </w:tcPr>
            </w:tcPrChange>
          </w:tcPr>
          <w:p w14:paraId="51705DBC" w14:textId="5E406F4B" w:rsidR="00A37CA0" w:rsidRDefault="00A37CA0">
            <w:pPr>
              <w:ind w:firstLine="0"/>
              <w:jc w:val="center"/>
              <w:cnfStyle w:val="000000100000" w:firstRow="0" w:lastRow="0" w:firstColumn="0" w:lastColumn="0" w:oddVBand="0" w:evenVBand="0" w:oddHBand="1" w:evenHBand="0" w:firstRowFirstColumn="0" w:firstRowLastColumn="0" w:lastRowFirstColumn="0" w:lastRowLastColumn="0"/>
              <w:rPr>
                <w:ins w:id="2052" w:author="Selyem Péter Ferenc" w:date="2025-04-30T11:31:00Z"/>
              </w:rPr>
              <w:pPrChange w:id="2053" w:author="Selyem Péter Ferenc" w:date="2025-04-30T11:32:00Z">
                <w:pPr>
                  <w:ind w:firstLine="0"/>
                  <w:cnfStyle w:val="000000100000" w:firstRow="0" w:lastRow="0" w:firstColumn="0" w:lastColumn="0" w:oddVBand="0" w:evenVBand="0" w:oddHBand="1" w:evenHBand="0" w:firstRowFirstColumn="0" w:firstRowLastColumn="0" w:lastRowFirstColumn="0" w:lastRowLastColumn="0"/>
                </w:pPr>
              </w:pPrChange>
            </w:pPr>
            <w:ins w:id="2054" w:author="Selyem Péter Ferenc" w:date="2025-04-30T11:38:00Z">
              <w:r>
                <w:t>User</w:t>
              </w:r>
            </w:ins>
          </w:p>
        </w:tc>
      </w:tr>
      <w:tr w:rsidR="00A37CA0" w14:paraId="43C2FC2B" w14:textId="77777777" w:rsidTr="00A37CA0">
        <w:trPr>
          <w:ins w:id="2055" w:author="Selyem Péter Ferenc" w:date="2025-04-30T11:31:00Z"/>
        </w:trPr>
        <w:tc>
          <w:tcPr>
            <w:cnfStyle w:val="001000000000" w:firstRow="0" w:lastRow="0" w:firstColumn="1" w:lastColumn="0" w:oddVBand="0" w:evenVBand="0" w:oddHBand="0" w:evenHBand="0" w:firstRowFirstColumn="0" w:firstRowLastColumn="0" w:lastRowFirstColumn="0" w:lastRowLastColumn="0"/>
            <w:tcW w:w="704" w:type="dxa"/>
            <w:vAlign w:val="center"/>
            <w:tcPrChange w:id="2056" w:author="Selyem Péter Ferenc" w:date="2025-04-30T11:33:00Z">
              <w:tcPr>
                <w:tcW w:w="1698" w:type="dxa"/>
                <w:gridSpan w:val="2"/>
              </w:tcPr>
            </w:tcPrChange>
          </w:tcPr>
          <w:p w14:paraId="59ADE41E" w14:textId="2EA7C817" w:rsidR="00A37CA0" w:rsidRDefault="00A37CA0">
            <w:pPr>
              <w:ind w:firstLine="0"/>
              <w:jc w:val="center"/>
              <w:rPr>
                <w:ins w:id="2057" w:author="Selyem Péter Ferenc" w:date="2025-04-30T11:31:00Z"/>
              </w:rPr>
              <w:pPrChange w:id="2058" w:author="Selyem Péter Ferenc" w:date="2025-04-30T11:32:00Z">
                <w:pPr>
                  <w:ind w:firstLine="0"/>
                </w:pPr>
              </w:pPrChange>
            </w:pPr>
            <w:ins w:id="2059" w:author="Selyem Péter Ferenc" w:date="2025-04-30T11:33:00Z">
              <w:r>
                <w:t>8</w:t>
              </w:r>
            </w:ins>
          </w:p>
        </w:tc>
        <w:tc>
          <w:tcPr>
            <w:tcW w:w="1985" w:type="dxa"/>
            <w:vAlign w:val="center"/>
            <w:tcPrChange w:id="2060" w:author="Selyem Péter Ferenc" w:date="2025-04-30T11:33:00Z">
              <w:tcPr>
                <w:tcW w:w="1698" w:type="dxa"/>
                <w:gridSpan w:val="2"/>
              </w:tcPr>
            </w:tcPrChange>
          </w:tcPr>
          <w:p w14:paraId="7F15277D" w14:textId="14BE39B0" w:rsidR="00A37CA0" w:rsidRDefault="00A37CA0">
            <w:pPr>
              <w:ind w:firstLine="0"/>
              <w:jc w:val="center"/>
              <w:cnfStyle w:val="000000000000" w:firstRow="0" w:lastRow="0" w:firstColumn="0" w:lastColumn="0" w:oddVBand="0" w:evenVBand="0" w:oddHBand="0" w:evenHBand="0" w:firstRowFirstColumn="0" w:firstRowLastColumn="0" w:lastRowFirstColumn="0" w:lastRowLastColumn="0"/>
              <w:rPr>
                <w:ins w:id="2061" w:author="Selyem Péter Ferenc" w:date="2025-04-30T11:31:00Z"/>
              </w:rPr>
              <w:pPrChange w:id="2062" w:author="Selyem Péter Ferenc" w:date="2025-04-30T11:32:00Z">
                <w:pPr>
                  <w:ind w:firstLine="0"/>
                  <w:cnfStyle w:val="000000000000" w:firstRow="0" w:lastRow="0" w:firstColumn="0" w:lastColumn="0" w:oddVBand="0" w:evenVBand="0" w:oddHBand="0" w:evenHBand="0" w:firstRowFirstColumn="0" w:firstRowLastColumn="0" w:lastRowFirstColumn="0" w:lastRowLastColumn="0"/>
                </w:pPr>
              </w:pPrChange>
            </w:pPr>
            <w:ins w:id="2063" w:author="Selyem Péter Ferenc" w:date="2025-04-30T11:34:00Z">
              <w:r>
                <w:t>Halas</w:t>
              </w:r>
            </w:ins>
          </w:p>
        </w:tc>
        <w:tc>
          <w:tcPr>
            <w:tcW w:w="2437" w:type="dxa"/>
            <w:vAlign w:val="center"/>
            <w:tcPrChange w:id="2064" w:author="Selyem Péter Ferenc" w:date="2025-04-30T11:33:00Z">
              <w:tcPr>
                <w:tcW w:w="1699" w:type="dxa"/>
              </w:tcPr>
            </w:tcPrChange>
          </w:tcPr>
          <w:p w14:paraId="6998E962" w14:textId="3F603DB6" w:rsidR="00A37CA0" w:rsidRDefault="00A37CA0">
            <w:pPr>
              <w:ind w:firstLine="0"/>
              <w:jc w:val="center"/>
              <w:cnfStyle w:val="000000000000" w:firstRow="0" w:lastRow="0" w:firstColumn="0" w:lastColumn="0" w:oddVBand="0" w:evenVBand="0" w:oddHBand="0" w:evenHBand="0" w:firstRowFirstColumn="0" w:firstRowLastColumn="0" w:lastRowFirstColumn="0" w:lastRowLastColumn="0"/>
              <w:rPr>
                <w:ins w:id="2065" w:author="Selyem Péter Ferenc" w:date="2025-04-30T11:31:00Z"/>
              </w:rPr>
              <w:pPrChange w:id="2066" w:author="Selyem Péter Ferenc" w:date="2025-04-30T11:32:00Z">
                <w:pPr>
                  <w:ind w:firstLine="0"/>
                  <w:cnfStyle w:val="000000000000" w:firstRow="0" w:lastRow="0" w:firstColumn="0" w:lastColumn="0" w:oddVBand="0" w:evenVBand="0" w:oddHBand="0" w:evenHBand="0" w:firstRowFirstColumn="0" w:firstRowLastColumn="0" w:lastRowFirstColumn="0" w:lastRowLastColumn="0"/>
                </w:pPr>
              </w:pPrChange>
            </w:pPr>
            <w:ins w:id="2067" w:author="Selyem Péter Ferenc" w:date="2025-04-30T11:35:00Z">
              <w:r>
                <w:t>Halász Gábor</w:t>
              </w:r>
            </w:ins>
          </w:p>
        </w:tc>
        <w:tc>
          <w:tcPr>
            <w:tcW w:w="1676" w:type="dxa"/>
            <w:vAlign w:val="center"/>
            <w:tcPrChange w:id="2068" w:author="Selyem Péter Ferenc" w:date="2025-04-30T11:33:00Z">
              <w:tcPr>
                <w:tcW w:w="1699" w:type="dxa"/>
              </w:tcPr>
            </w:tcPrChange>
          </w:tcPr>
          <w:p w14:paraId="2A3E41EC" w14:textId="271D60A2" w:rsidR="00A37CA0" w:rsidRDefault="00A37CA0">
            <w:pPr>
              <w:ind w:firstLine="0"/>
              <w:jc w:val="center"/>
              <w:cnfStyle w:val="000000000000" w:firstRow="0" w:lastRow="0" w:firstColumn="0" w:lastColumn="0" w:oddVBand="0" w:evenVBand="0" w:oddHBand="0" w:evenHBand="0" w:firstRowFirstColumn="0" w:firstRowLastColumn="0" w:lastRowFirstColumn="0" w:lastRowLastColumn="0"/>
              <w:rPr>
                <w:ins w:id="2069" w:author="Selyem Péter Ferenc" w:date="2025-04-30T11:31:00Z"/>
              </w:rPr>
              <w:pPrChange w:id="2070" w:author="Selyem Péter Ferenc" w:date="2025-04-30T11:32:00Z">
                <w:pPr>
                  <w:ind w:firstLine="0"/>
                  <w:cnfStyle w:val="000000000000" w:firstRow="0" w:lastRow="0" w:firstColumn="0" w:lastColumn="0" w:oddVBand="0" w:evenVBand="0" w:oddHBand="0" w:evenHBand="0" w:firstRowFirstColumn="0" w:firstRowLastColumn="0" w:lastRowFirstColumn="0" w:lastRowLastColumn="0"/>
                </w:pPr>
              </w:pPrChange>
            </w:pPr>
            <w:ins w:id="2071" w:author="Selyem Péter Ferenc" w:date="2025-04-30T11:37:00Z">
              <w:r>
                <w:t>Halas</w:t>
              </w:r>
            </w:ins>
          </w:p>
        </w:tc>
        <w:tc>
          <w:tcPr>
            <w:tcW w:w="1691" w:type="dxa"/>
            <w:vAlign w:val="center"/>
            <w:tcPrChange w:id="2072" w:author="Selyem Péter Ferenc" w:date="2025-04-30T11:33:00Z">
              <w:tcPr>
                <w:tcW w:w="1699" w:type="dxa"/>
              </w:tcPr>
            </w:tcPrChange>
          </w:tcPr>
          <w:p w14:paraId="3173D519" w14:textId="6E482D1E" w:rsidR="00A37CA0" w:rsidRDefault="00A37CA0">
            <w:pPr>
              <w:ind w:firstLine="0"/>
              <w:jc w:val="center"/>
              <w:cnfStyle w:val="000000000000" w:firstRow="0" w:lastRow="0" w:firstColumn="0" w:lastColumn="0" w:oddVBand="0" w:evenVBand="0" w:oddHBand="0" w:evenHBand="0" w:firstRowFirstColumn="0" w:firstRowLastColumn="0" w:lastRowFirstColumn="0" w:lastRowLastColumn="0"/>
              <w:rPr>
                <w:ins w:id="2073" w:author="Selyem Péter Ferenc" w:date="2025-04-30T11:31:00Z"/>
              </w:rPr>
              <w:pPrChange w:id="2074" w:author="Selyem Péter Ferenc" w:date="2025-04-30T11:32:00Z">
                <w:pPr>
                  <w:ind w:firstLine="0"/>
                  <w:cnfStyle w:val="000000000000" w:firstRow="0" w:lastRow="0" w:firstColumn="0" w:lastColumn="0" w:oddVBand="0" w:evenVBand="0" w:oddHBand="0" w:evenHBand="0" w:firstRowFirstColumn="0" w:firstRowLastColumn="0" w:lastRowFirstColumn="0" w:lastRowLastColumn="0"/>
                </w:pPr>
              </w:pPrChange>
            </w:pPr>
            <w:ins w:id="2075" w:author="Selyem Péter Ferenc" w:date="2025-04-30T11:38:00Z">
              <w:r>
                <w:t>User</w:t>
              </w:r>
            </w:ins>
          </w:p>
        </w:tc>
      </w:tr>
      <w:tr w:rsidR="00A37CA0" w14:paraId="658768A7" w14:textId="77777777" w:rsidTr="00A37CA0">
        <w:trPr>
          <w:cnfStyle w:val="000000100000" w:firstRow="0" w:lastRow="0" w:firstColumn="0" w:lastColumn="0" w:oddVBand="0" w:evenVBand="0" w:oddHBand="1" w:evenHBand="0" w:firstRowFirstColumn="0" w:firstRowLastColumn="0" w:lastRowFirstColumn="0" w:lastRowLastColumn="0"/>
          <w:ins w:id="2076" w:author="Selyem Péter Ferenc" w:date="2025-04-30T11:31:00Z"/>
        </w:trPr>
        <w:tc>
          <w:tcPr>
            <w:cnfStyle w:val="001000000000" w:firstRow="0" w:lastRow="0" w:firstColumn="1" w:lastColumn="0" w:oddVBand="0" w:evenVBand="0" w:oddHBand="0" w:evenHBand="0" w:firstRowFirstColumn="0" w:firstRowLastColumn="0" w:lastRowFirstColumn="0" w:lastRowLastColumn="0"/>
            <w:tcW w:w="704" w:type="dxa"/>
            <w:vAlign w:val="center"/>
            <w:tcPrChange w:id="2077" w:author="Selyem Péter Ferenc" w:date="2025-04-30T11:33:00Z">
              <w:tcPr>
                <w:tcW w:w="1698" w:type="dxa"/>
                <w:gridSpan w:val="2"/>
              </w:tcPr>
            </w:tcPrChange>
          </w:tcPr>
          <w:p w14:paraId="2A50E087" w14:textId="51EDF079" w:rsidR="00A37CA0" w:rsidRDefault="00A37CA0">
            <w:pPr>
              <w:ind w:firstLine="0"/>
              <w:jc w:val="center"/>
              <w:cnfStyle w:val="001000100000" w:firstRow="0" w:lastRow="0" w:firstColumn="1" w:lastColumn="0" w:oddVBand="0" w:evenVBand="0" w:oddHBand="1" w:evenHBand="0" w:firstRowFirstColumn="0" w:firstRowLastColumn="0" w:lastRowFirstColumn="0" w:lastRowLastColumn="0"/>
              <w:rPr>
                <w:ins w:id="2078" w:author="Selyem Péter Ferenc" w:date="2025-04-30T11:31:00Z"/>
              </w:rPr>
              <w:pPrChange w:id="2079" w:author="Selyem Péter Ferenc" w:date="2025-04-30T11:32:00Z">
                <w:pPr>
                  <w:ind w:firstLine="0"/>
                  <w:cnfStyle w:val="001000100000" w:firstRow="0" w:lastRow="0" w:firstColumn="1" w:lastColumn="0" w:oddVBand="0" w:evenVBand="0" w:oddHBand="1" w:evenHBand="0" w:firstRowFirstColumn="0" w:firstRowLastColumn="0" w:lastRowFirstColumn="0" w:lastRowLastColumn="0"/>
                </w:pPr>
              </w:pPrChange>
            </w:pPr>
            <w:ins w:id="2080" w:author="Selyem Péter Ferenc" w:date="2025-04-30T11:33:00Z">
              <w:r>
                <w:t>9</w:t>
              </w:r>
            </w:ins>
          </w:p>
        </w:tc>
        <w:tc>
          <w:tcPr>
            <w:tcW w:w="1985" w:type="dxa"/>
            <w:vAlign w:val="center"/>
            <w:tcPrChange w:id="2081" w:author="Selyem Péter Ferenc" w:date="2025-04-30T11:33:00Z">
              <w:tcPr>
                <w:tcW w:w="1698" w:type="dxa"/>
                <w:gridSpan w:val="2"/>
              </w:tcPr>
            </w:tcPrChange>
          </w:tcPr>
          <w:p w14:paraId="7BC26BE3" w14:textId="7224DEC8" w:rsidR="00A37CA0" w:rsidRDefault="00A37CA0">
            <w:pPr>
              <w:ind w:firstLine="0"/>
              <w:jc w:val="center"/>
              <w:cnfStyle w:val="000000100000" w:firstRow="0" w:lastRow="0" w:firstColumn="0" w:lastColumn="0" w:oddVBand="0" w:evenVBand="0" w:oddHBand="1" w:evenHBand="0" w:firstRowFirstColumn="0" w:firstRowLastColumn="0" w:lastRowFirstColumn="0" w:lastRowLastColumn="0"/>
              <w:rPr>
                <w:ins w:id="2082" w:author="Selyem Péter Ferenc" w:date="2025-04-30T11:31:00Z"/>
              </w:rPr>
              <w:pPrChange w:id="2083" w:author="Selyem Péter Ferenc" w:date="2025-04-30T11:32:00Z">
                <w:pPr>
                  <w:ind w:firstLine="0"/>
                  <w:cnfStyle w:val="000000100000" w:firstRow="0" w:lastRow="0" w:firstColumn="0" w:lastColumn="0" w:oddVBand="0" w:evenVBand="0" w:oddHBand="1" w:evenHBand="0" w:firstRowFirstColumn="0" w:firstRowLastColumn="0" w:lastRowFirstColumn="0" w:lastRowLastColumn="0"/>
                </w:pPr>
              </w:pPrChange>
            </w:pPr>
            <w:ins w:id="2084" w:author="Selyem Péter Ferenc" w:date="2025-04-30T11:34:00Z">
              <w:r>
                <w:t>Ádámbátyám</w:t>
              </w:r>
            </w:ins>
          </w:p>
        </w:tc>
        <w:tc>
          <w:tcPr>
            <w:tcW w:w="2437" w:type="dxa"/>
            <w:vAlign w:val="center"/>
            <w:tcPrChange w:id="2085" w:author="Selyem Péter Ferenc" w:date="2025-04-30T11:33:00Z">
              <w:tcPr>
                <w:tcW w:w="1699" w:type="dxa"/>
              </w:tcPr>
            </w:tcPrChange>
          </w:tcPr>
          <w:p w14:paraId="6CB1E34A" w14:textId="61F423A3" w:rsidR="00A37CA0" w:rsidRDefault="00A37CA0">
            <w:pPr>
              <w:ind w:firstLine="0"/>
              <w:jc w:val="center"/>
              <w:cnfStyle w:val="000000100000" w:firstRow="0" w:lastRow="0" w:firstColumn="0" w:lastColumn="0" w:oddVBand="0" w:evenVBand="0" w:oddHBand="1" w:evenHBand="0" w:firstRowFirstColumn="0" w:firstRowLastColumn="0" w:lastRowFirstColumn="0" w:lastRowLastColumn="0"/>
              <w:rPr>
                <w:ins w:id="2086" w:author="Selyem Péter Ferenc" w:date="2025-04-30T11:31:00Z"/>
              </w:rPr>
              <w:pPrChange w:id="2087" w:author="Selyem Péter Ferenc" w:date="2025-04-30T11:32:00Z">
                <w:pPr>
                  <w:ind w:firstLine="0"/>
                  <w:cnfStyle w:val="000000100000" w:firstRow="0" w:lastRow="0" w:firstColumn="0" w:lastColumn="0" w:oddVBand="0" w:evenVBand="0" w:oddHBand="1" w:evenHBand="0" w:firstRowFirstColumn="0" w:firstRowLastColumn="0" w:lastRowFirstColumn="0" w:lastRowLastColumn="0"/>
                </w:pPr>
              </w:pPrChange>
            </w:pPr>
            <w:ins w:id="2088" w:author="Selyem Péter Ferenc" w:date="2025-04-30T11:35:00Z">
              <w:r>
                <w:t>Nagy Ádám</w:t>
              </w:r>
            </w:ins>
          </w:p>
        </w:tc>
        <w:tc>
          <w:tcPr>
            <w:tcW w:w="1676" w:type="dxa"/>
            <w:vAlign w:val="center"/>
            <w:tcPrChange w:id="2089" w:author="Selyem Péter Ferenc" w:date="2025-04-30T11:33:00Z">
              <w:tcPr>
                <w:tcW w:w="1699" w:type="dxa"/>
              </w:tcPr>
            </w:tcPrChange>
          </w:tcPr>
          <w:p w14:paraId="7F698996" w14:textId="601B63CA" w:rsidR="00A37CA0" w:rsidRDefault="00A37CA0">
            <w:pPr>
              <w:ind w:firstLine="0"/>
              <w:jc w:val="center"/>
              <w:cnfStyle w:val="000000100000" w:firstRow="0" w:lastRow="0" w:firstColumn="0" w:lastColumn="0" w:oddVBand="0" w:evenVBand="0" w:oddHBand="1" w:evenHBand="0" w:firstRowFirstColumn="0" w:firstRowLastColumn="0" w:lastRowFirstColumn="0" w:lastRowLastColumn="0"/>
              <w:rPr>
                <w:ins w:id="2090" w:author="Selyem Péter Ferenc" w:date="2025-04-30T11:31:00Z"/>
              </w:rPr>
              <w:pPrChange w:id="2091" w:author="Selyem Péter Ferenc" w:date="2025-04-30T11:32:00Z">
                <w:pPr>
                  <w:ind w:firstLine="0"/>
                  <w:cnfStyle w:val="000000100000" w:firstRow="0" w:lastRow="0" w:firstColumn="0" w:lastColumn="0" w:oddVBand="0" w:evenVBand="0" w:oddHBand="1" w:evenHBand="0" w:firstRowFirstColumn="0" w:firstRowLastColumn="0" w:lastRowFirstColumn="0" w:lastRowLastColumn="0"/>
                </w:pPr>
              </w:pPrChange>
            </w:pPr>
            <w:ins w:id="2092" w:author="Selyem Péter Ferenc" w:date="2025-04-30T11:38:00Z">
              <w:r>
                <w:t>Ádámbátyám</w:t>
              </w:r>
            </w:ins>
          </w:p>
        </w:tc>
        <w:tc>
          <w:tcPr>
            <w:tcW w:w="1691" w:type="dxa"/>
            <w:vAlign w:val="center"/>
            <w:tcPrChange w:id="2093" w:author="Selyem Péter Ferenc" w:date="2025-04-30T11:33:00Z">
              <w:tcPr>
                <w:tcW w:w="1699" w:type="dxa"/>
              </w:tcPr>
            </w:tcPrChange>
          </w:tcPr>
          <w:p w14:paraId="0ED03B80" w14:textId="4F8B3977" w:rsidR="00A37CA0" w:rsidRDefault="00A37CA0">
            <w:pPr>
              <w:ind w:firstLine="0"/>
              <w:jc w:val="center"/>
              <w:cnfStyle w:val="000000100000" w:firstRow="0" w:lastRow="0" w:firstColumn="0" w:lastColumn="0" w:oddVBand="0" w:evenVBand="0" w:oddHBand="1" w:evenHBand="0" w:firstRowFirstColumn="0" w:firstRowLastColumn="0" w:lastRowFirstColumn="0" w:lastRowLastColumn="0"/>
              <w:rPr>
                <w:ins w:id="2094" w:author="Selyem Péter Ferenc" w:date="2025-04-30T11:31:00Z"/>
              </w:rPr>
              <w:pPrChange w:id="2095" w:author="Selyem Péter Ferenc" w:date="2025-04-30T11:32:00Z">
                <w:pPr>
                  <w:ind w:firstLine="0"/>
                  <w:cnfStyle w:val="000000100000" w:firstRow="0" w:lastRow="0" w:firstColumn="0" w:lastColumn="0" w:oddVBand="0" w:evenVBand="0" w:oddHBand="1" w:evenHBand="0" w:firstRowFirstColumn="0" w:firstRowLastColumn="0" w:lastRowFirstColumn="0" w:lastRowLastColumn="0"/>
                </w:pPr>
              </w:pPrChange>
            </w:pPr>
            <w:ins w:id="2096" w:author="Selyem Péter Ferenc" w:date="2025-04-30T11:38:00Z">
              <w:r>
                <w:t>User</w:t>
              </w:r>
            </w:ins>
          </w:p>
        </w:tc>
      </w:tr>
      <w:tr w:rsidR="00A37CA0" w14:paraId="3F544178" w14:textId="77777777" w:rsidTr="00A37CA0">
        <w:trPr>
          <w:ins w:id="2097" w:author="Selyem Péter Ferenc" w:date="2025-04-30T11:31:00Z"/>
        </w:trPr>
        <w:tc>
          <w:tcPr>
            <w:cnfStyle w:val="001000000000" w:firstRow="0" w:lastRow="0" w:firstColumn="1" w:lastColumn="0" w:oddVBand="0" w:evenVBand="0" w:oddHBand="0" w:evenHBand="0" w:firstRowFirstColumn="0" w:firstRowLastColumn="0" w:lastRowFirstColumn="0" w:lastRowLastColumn="0"/>
            <w:tcW w:w="704" w:type="dxa"/>
            <w:vAlign w:val="center"/>
            <w:tcPrChange w:id="2098" w:author="Selyem Péter Ferenc" w:date="2025-04-30T11:33:00Z">
              <w:tcPr>
                <w:tcW w:w="1698" w:type="dxa"/>
                <w:gridSpan w:val="2"/>
              </w:tcPr>
            </w:tcPrChange>
          </w:tcPr>
          <w:p w14:paraId="16C6AFA1" w14:textId="1C6A1729" w:rsidR="00A37CA0" w:rsidRDefault="00A37CA0">
            <w:pPr>
              <w:ind w:firstLine="0"/>
              <w:jc w:val="center"/>
              <w:rPr>
                <w:ins w:id="2099" w:author="Selyem Péter Ferenc" w:date="2025-04-30T11:31:00Z"/>
              </w:rPr>
              <w:pPrChange w:id="2100" w:author="Selyem Péter Ferenc" w:date="2025-04-30T11:32:00Z">
                <w:pPr>
                  <w:ind w:firstLine="0"/>
                </w:pPr>
              </w:pPrChange>
            </w:pPr>
            <w:ins w:id="2101" w:author="Selyem Péter Ferenc" w:date="2025-04-30T11:33:00Z">
              <w:r>
                <w:t>10</w:t>
              </w:r>
            </w:ins>
          </w:p>
        </w:tc>
        <w:tc>
          <w:tcPr>
            <w:tcW w:w="1985" w:type="dxa"/>
            <w:vAlign w:val="center"/>
            <w:tcPrChange w:id="2102" w:author="Selyem Péter Ferenc" w:date="2025-04-30T11:33:00Z">
              <w:tcPr>
                <w:tcW w:w="1698" w:type="dxa"/>
                <w:gridSpan w:val="2"/>
              </w:tcPr>
            </w:tcPrChange>
          </w:tcPr>
          <w:p w14:paraId="5F4C689C" w14:textId="7F022019" w:rsidR="00A37CA0" w:rsidRDefault="00A37CA0">
            <w:pPr>
              <w:ind w:firstLine="0"/>
              <w:jc w:val="center"/>
              <w:cnfStyle w:val="000000000000" w:firstRow="0" w:lastRow="0" w:firstColumn="0" w:lastColumn="0" w:oddVBand="0" w:evenVBand="0" w:oddHBand="0" w:evenHBand="0" w:firstRowFirstColumn="0" w:firstRowLastColumn="0" w:lastRowFirstColumn="0" w:lastRowLastColumn="0"/>
              <w:rPr>
                <w:ins w:id="2103" w:author="Selyem Péter Ferenc" w:date="2025-04-30T11:31:00Z"/>
              </w:rPr>
              <w:pPrChange w:id="2104" w:author="Selyem Péter Ferenc" w:date="2025-04-30T11:32:00Z">
                <w:pPr>
                  <w:ind w:firstLine="0"/>
                  <w:cnfStyle w:val="000000000000" w:firstRow="0" w:lastRow="0" w:firstColumn="0" w:lastColumn="0" w:oddVBand="0" w:evenVBand="0" w:oddHBand="0" w:evenHBand="0" w:firstRowFirstColumn="0" w:firstRowLastColumn="0" w:lastRowFirstColumn="0" w:lastRowLastColumn="0"/>
                </w:pPr>
              </w:pPrChange>
            </w:pPr>
            <w:ins w:id="2105" w:author="Selyem Péter Ferenc" w:date="2025-04-30T11:34:00Z">
              <w:r>
                <w:t>Zolo</w:t>
              </w:r>
            </w:ins>
          </w:p>
        </w:tc>
        <w:tc>
          <w:tcPr>
            <w:tcW w:w="2437" w:type="dxa"/>
            <w:vAlign w:val="center"/>
            <w:tcPrChange w:id="2106" w:author="Selyem Péter Ferenc" w:date="2025-04-30T11:33:00Z">
              <w:tcPr>
                <w:tcW w:w="1699" w:type="dxa"/>
              </w:tcPr>
            </w:tcPrChange>
          </w:tcPr>
          <w:p w14:paraId="1156208F" w14:textId="5459D628" w:rsidR="00A37CA0" w:rsidRDefault="00A37CA0">
            <w:pPr>
              <w:ind w:firstLine="0"/>
              <w:jc w:val="center"/>
              <w:cnfStyle w:val="000000000000" w:firstRow="0" w:lastRow="0" w:firstColumn="0" w:lastColumn="0" w:oddVBand="0" w:evenVBand="0" w:oddHBand="0" w:evenHBand="0" w:firstRowFirstColumn="0" w:firstRowLastColumn="0" w:lastRowFirstColumn="0" w:lastRowLastColumn="0"/>
              <w:rPr>
                <w:ins w:id="2107" w:author="Selyem Péter Ferenc" w:date="2025-04-30T11:31:00Z"/>
              </w:rPr>
              <w:pPrChange w:id="2108" w:author="Selyem Péter Ferenc" w:date="2025-04-30T11:32:00Z">
                <w:pPr>
                  <w:ind w:firstLine="0"/>
                  <w:cnfStyle w:val="000000000000" w:firstRow="0" w:lastRow="0" w:firstColumn="0" w:lastColumn="0" w:oddVBand="0" w:evenVBand="0" w:oddHBand="0" w:evenHBand="0" w:firstRowFirstColumn="0" w:firstRowLastColumn="0" w:lastRowFirstColumn="0" w:lastRowLastColumn="0"/>
                </w:pPr>
              </w:pPrChange>
            </w:pPr>
            <w:ins w:id="2109" w:author="Selyem Péter Ferenc" w:date="2025-04-30T11:35:00Z">
              <w:r>
                <w:t>Varga Zoltán</w:t>
              </w:r>
            </w:ins>
          </w:p>
        </w:tc>
        <w:tc>
          <w:tcPr>
            <w:tcW w:w="1676" w:type="dxa"/>
            <w:vAlign w:val="center"/>
            <w:tcPrChange w:id="2110" w:author="Selyem Péter Ferenc" w:date="2025-04-30T11:33:00Z">
              <w:tcPr>
                <w:tcW w:w="1699" w:type="dxa"/>
              </w:tcPr>
            </w:tcPrChange>
          </w:tcPr>
          <w:p w14:paraId="302BD967" w14:textId="6517D117" w:rsidR="00A37CA0" w:rsidRDefault="00A37CA0">
            <w:pPr>
              <w:ind w:firstLine="0"/>
              <w:jc w:val="center"/>
              <w:cnfStyle w:val="000000000000" w:firstRow="0" w:lastRow="0" w:firstColumn="0" w:lastColumn="0" w:oddVBand="0" w:evenVBand="0" w:oddHBand="0" w:evenHBand="0" w:firstRowFirstColumn="0" w:firstRowLastColumn="0" w:lastRowFirstColumn="0" w:lastRowLastColumn="0"/>
              <w:rPr>
                <w:ins w:id="2111" w:author="Selyem Péter Ferenc" w:date="2025-04-30T11:31:00Z"/>
              </w:rPr>
              <w:pPrChange w:id="2112" w:author="Selyem Péter Ferenc" w:date="2025-04-30T11:32:00Z">
                <w:pPr>
                  <w:ind w:firstLine="0"/>
                  <w:cnfStyle w:val="000000000000" w:firstRow="0" w:lastRow="0" w:firstColumn="0" w:lastColumn="0" w:oddVBand="0" w:evenVBand="0" w:oddHBand="0" w:evenHBand="0" w:firstRowFirstColumn="0" w:firstRowLastColumn="0" w:lastRowFirstColumn="0" w:lastRowLastColumn="0"/>
                </w:pPr>
              </w:pPrChange>
            </w:pPr>
            <w:ins w:id="2113" w:author="Selyem Péter Ferenc" w:date="2025-04-30T11:38:00Z">
              <w:r>
                <w:t>Zolo</w:t>
              </w:r>
            </w:ins>
          </w:p>
        </w:tc>
        <w:tc>
          <w:tcPr>
            <w:tcW w:w="1691" w:type="dxa"/>
            <w:vAlign w:val="center"/>
            <w:tcPrChange w:id="2114" w:author="Selyem Péter Ferenc" w:date="2025-04-30T11:33:00Z">
              <w:tcPr>
                <w:tcW w:w="1699" w:type="dxa"/>
              </w:tcPr>
            </w:tcPrChange>
          </w:tcPr>
          <w:p w14:paraId="1D401AE3" w14:textId="4EC46820" w:rsidR="00A37CA0" w:rsidRDefault="00A37CA0">
            <w:pPr>
              <w:ind w:firstLine="0"/>
              <w:jc w:val="center"/>
              <w:cnfStyle w:val="000000000000" w:firstRow="0" w:lastRow="0" w:firstColumn="0" w:lastColumn="0" w:oddVBand="0" w:evenVBand="0" w:oddHBand="0" w:evenHBand="0" w:firstRowFirstColumn="0" w:firstRowLastColumn="0" w:lastRowFirstColumn="0" w:lastRowLastColumn="0"/>
              <w:rPr>
                <w:ins w:id="2115" w:author="Selyem Péter Ferenc" w:date="2025-04-30T11:31:00Z"/>
              </w:rPr>
              <w:pPrChange w:id="2116" w:author="Selyem Péter Ferenc" w:date="2025-04-30T11:32:00Z">
                <w:pPr>
                  <w:ind w:firstLine="0"/>
                  <w:cnfStyle w:val="000000000000" w:firstRow="0" w:lastRow="0" w:firstColumn="0" w:lastColumn="0" w:oddVBand="0" w:evenVBand="0" w:oddHBand="0" w:evenHBand="0" w:firstRowFirstColumn="0" w:firstRowLastColumn="0" w:lastRowFirstColumn="0" w:lastRowLastColumn="0"/>
                </w:pPr>
              </w:pPrChange>
            </w:pPr>
            <w:ins w:id="2117" w:author="Selyem Péter Ferenc" w:date="2025-04-30T11:39:00Z">
              <w:r>
                <w:t>Trainer</w:t>
              </w:r>
            </w:ins>
          </w:p>
        </w:tc>
      </w:tr>
      <w:tr w:rsidR="00A37CA0" w14:paraId="6754750F" w14:textId="77777777" w:rsidTr="00A37CA0">
        <w:trPr>
          <w:cnfStyle w:val="000000100000" w:firstRow="0" w:lastRow="0" w:firstColumn="0" w:lastColumn="0" w:oddVBand="0" w:evenVBand="0" w:oddHBand="1" w:evenHBand="0" w:firstRowFirstColumn="0" w:firstRowLastColumn="0" w:lastRowFirstColumn="0" w:lastRowLastColumn="0"/>
          <w:ins w:id="2118" w:author="Selyem Péter Ferenc" w:date="2025-04-30T11:31:00Z"/>
        </w:trPr>
        <w:tc>
          <w:tcPr>
            <w:cnfStyle w:val="001000000000" w:firstRow="0" w:lastRow="0" w:firstColumn="1" w:lastColumn="0" w:oddVBand="0" w:evenVBand="0" w:oddHBand="0" w:evenHBand="0" w:firstRowFirstColumn="0" w:firstRowLastColumn="0" w:lastRowFirstColumn="0" w:lastRowLastColumn="0"/>
            <w:tcW w:w="704" w:type="dxa"/>
            <w:vAlign w:val="center"/>
            <w:tcPrChange w:id="2119" w:author="Selyem Péter Ferenc" w:date="2025-04-30T11:33:00Z">
              <w:tcPr>
                <w:tcW w:w="1698" w:type="dxa"/>
                <w:gridSpan w:val="2"/>
              </w:tcPr>
            </w:tcPrChange>
          </w:tcPr>
          <w:p w14:paraId="1E606B9E" w14:textId="2F07C37B" w:rsidR="00A37CA0" w:rsidRDefault="00A37CA0">
            <w:pPr>
              <w:ind w:firstLine="0"/>
              <w:jc w:val="center"/>
              <w:cnfStyle w:val="001000100000" w:firstRow="0" w:lastRow="0" w:firstColumn="1" w:lastColumn="0" w:oddVBand="0" w:evenVBand="0" w:oddHBand="1" w:evenHBand="0" w:firstRowFirstColumn="0" w:firstRowLastColumn="0" w:lastRowFirstColumn="0" w:lastRowLastColumn="0"/>
              <w:rPr>
                <w:ins w:id="2120" w:author="Selyem Péter Ferenc" w:date="2025-04-30T11:31:00Z"/>
              </w:rPr>
              <w:pPrChange w:id="2121" w:author="Selyem Péter Ferenc" w:date="2025-04-30T11:32:00Z">
                <w:pPr>
                  <w:ind w:firstLine="0"/>
                  <w:cnfStyle w:val="001000100000" w:firstRow="0" w:lastRow="0" w:firstColumn="1" w:lastColumn="0" w:oddVBand="0" w:evenVBand="0" w:oddHBand="1" w:evenHBand="0" w:firstRowFirstColumn="0" w:firstRowLastColumn="0" w:lastRowFirstColumn="0" w:lastRowLastColumn="0"/>
                </w:pPr>
              </w:pPrChange>
            </w:pPr>
            <w:ins w:id="2122" w:author="Selyem Péter Ferenc" w:date="2025-04-30T11:33:00Z">
              <w:r>
                <w:t>11</w:t>
              </w:r>
            </w:ins>
          </w:p>
        </w:tc>
        <w:tc>
          <w:tcPr>
            <w:tcW w:w="1985" w:type="dxa"/>
            <w:vAlign w:val="center"/>
            <w:tcPrChange w:id="2123" w:author="Selyem Péter Ferenc" w:date="2025-04-30T11:33:00Z">
              <w:tcPr>
                <w:tcW w:w="1698" w:type="dxa"/>
                <w:gridSpan w:val="2"/>
              </w:tcPr>
            </w:tcPrChange>
          </w:tcPr>
          <w:p w14:paraId="740D49C3" w14:textId="0E34F83C" w:rsidR="00A37CA0" w:rsidRDefault="00A37CA0">
            <w:pPr>
              <w:ind w:firstLine="0"/>
              <w:jc w:val="center"/>
              <w:cnfStyle w:val="000000100000" w:firstRow="0" w:lastRow="0" w:firstColumn="0" w:lastColumn="0" w:oddVBand="0" w:evenVBand="0" w:oddHBand="1" w:evenHBand="0" w:firstRowFirstColumn="0" w:firstRowLastColumn="0" w:lastRowFirstColumn="0" w:lastRowLastColumn="0"/>
              <w:rPr>
                <w:ins w:id="2124" w:author="Selyem Péter Ferenc" w:date="2025-04-30T11:31:00Z"/>
              </w:rPr>
              <w:pPrChange w:id="2125" w:author="Selyem Péter Ferenc" w:date="2025-04-30T11:32:00Z">
                <w:pPr>
                  <w:ind w:firstLine="0"/>
                  <w:cnfStyle w:val="000000100000" w:firstRow="0" w:lastRow="0" w:firstColumn="0" w:lastColumn="0" w:oddVBand="0" w:evenVBand="0" w:oddHBand="1" w:evenHBand="0" w:firstRowFirstColumn="0" w:firstRowLastColumn="0" w:lastRowFirstColumn="0" w:lastRowLastColumn="0"/>
                </w:pPr>
              </w:pPrChange>
            </w:pPr>
            <w:ins w:id="2126" w:author="Selyem Péter Ferenc" w:date="2025-04-30T11:34:00Z">
              <w:r>
                <w:t>Zsozso</w:t>
              </w:r>
            </w:ins>
          </w:p>
        </w:tc>
        <w:tc>
          <w:tcPr>
            <w:tcW w:w="2437" w:type="dxa"/>
            <w:vAlign w:val="center"/>
            <w:tcPrChange w:id="2127" w:author="Selyem Péter Ferenc" w:date="2025-04-30T11:33:00Z">
              <w:tcPr>
                <w:tcW w:w="1699" w:type="dxa"/>
              </w:tcPr>
            </w:tcPrChange>
          </w:tcPr>
          <w:p w14:paraId="3CD3B4FA" w14:textId="0099B695" w:rsidR="00A37CA0" w:rsidRDefault="00A37CA0">
            <w:pPr>
              <w:ind w:firstLine="0"/>
              <w:jc w:val="center"/>
              <w:cnfStyle w:val="000000100000" w:firstRow="0" w:lastRow="0" w:firstColumn="0" w:lastColumn="0" w:oddVBand="0" w:evenVBand="0" w:oddHBand="1" w:evenHBand="0" w:firstRowFirstColumn="0" w:firstRowLastColumn="0" w:lastRowFirstColumn="0" w:lastRowLastColumn="0"/>
              <w:rPr>
                <w:ins w:id="2128" w:author="Selyem Péter Ferenc" w:date="2025-04-30T11:31:00Z"/>
              </w:rPr>
              <w:pPrChange w:id="2129" w:author="Selyem Péter Ferenc" w:date="2025-04-30T11:32:00Z">
                <w:pPr>
                  <w:ind w:firstLine="0"/>
                  <w:cnfStyle w:val="000000100000" w:firstRow="0" w:lastRow="0" w:firstColumn="0" w:lastColumn="0" w:oddVBand="0" w:evenVBand="0" w:oddHBand="1" w:evenHBand="0" w:firstRowFirstColumn="0" w:firstRowLastColumn="0" w:lastRowFirstColumn="0" w:lastRowLastColumn="0"/>
                </w:pPr>
              </w:pPrChange>
            </w:pPr>
            <w:ins w:id="2130" w:author="Selyem Péter Ferenc" w:date="2025-04-30T11:35:00Z">
              <w:r>
                <w:t>Balogh Zsófia</w:t>
              </w:r>
            </w:ins>
          </w:p>
        </w:tc>
        <w:tc>
          <w:tcPr>
            <w:tcW w:w="1676" w:type="dxa"/>
            <w:vAlign w:val="center"/>
            <w:tcPrChange w:id="2131" w:author="Selyem Péter Ferenc" w:date="2025-04-30T11:33:00Z">
              <w:tcPr>
                <w:tcW w:w="1699" w:type="dxa"/>
              </w:tcPr>
            </w:tcPrChange>
          </w:tcPr>
          <w:p w14:paraId="20D2AD78" w14:textId="01D996C3" w:rsidR="00A37CA0" w:rsidRDefault="00A37CA0">
            <w:pPr>
              <w:ind w:firstLine="0"/>
              <w:jc w:val="center"/>
              <w:cnfStyle w:val="000000100000" w:firstRow="0" w:lastRow="0" w:firstColumn="0" w:lastColumn="0" w:oddVBand="0" w:evenVBand="0" w:oddHBand="1" w:evenHBand="0" w:firstRowFirstColumn="0" w:firstRowLastColumn="0" w:lastRowFirstColumn="0" w:lastRowLastColumn="0"/>
              <w:rPr>
                <w:ins w:id="2132" w:author="Selyem Péter Ferenc" w:date="2025-04-30T11:31:00Z"/>
              </w:rPr>
              <w:pPrChange w:id="2133" w:author="Selyem Péter Ferenc" w:date="2025-04-30T11:32:00Z">
                <w:pPr>
                  <w:ind w:firstLine="0"/>
                  <w:cnfStyle w:val="000000100000" w:firstRow="0" w:lastRow="0" w:firstColumn="0" w:lastColumn="0" w:oddVBand="0" w:evenVBand="0" w:oddHBand="1" w:evenHBand="0" w:firstRowFirstColumn="0" w:firstRowLastColumn="0" w:lastRowFirstColumn="0" w:lastRowLastColumn="0"/>
                </w:pPr>
              </w:pPrChange>
            </w:pPr>
            <w:ins w:id="2134" w:author="Selyem Péter Ferenc" w:date="2025-04-30T11:38:00Z">
              <w:r>
                <w:t>Zsozso</w:t>
              </w:r>
            </w:ins>
          </w:p>
        </w:tc>
        <w:tc>
          <w:tcPr>
            <w:tcW w:w="1691" w:type="dxa"/>
            <w:vAlign w:val="center"/>
            <w:tcPrChange w:id="2135" w:author="Selyem Péter Ferenc" w:date="2025-04-30T11:33:00Z">
              <w:tcPr>
                <w:tcW w:w="1699" w:type="dxa"/>
              </w:tcPr>
            </w:tcPrChange>
          </w:tcPr>
          <w:p w14:paraId="4D55957B" w14:textId="3FD8DCFC" w:rsidR="00A37CA0" w:rsidRDefault="00A37CA0">
            <w:pPr>
              <w:ind w:firstLine="0"/>
              <w:jc w:val="center"/>
              <w:cnfStyle w:val="000000100000" w:firstRow="0" w:lastRow="0" w:firstColumn="0" w:lastColumn="0" w:oddVBand="0" w:evenVBand="0" w:oddHBand="1" w:evenHBand="0" w:firstRowFirstColumn="0" w:firstRowLastColumn="0" w:lastRowFirstColumn="0" w:lastRowLastColumn="0"/>
              <w:rPr>
                <w:ins w:id="2136" w:author="Selyem Péter Ferenc" w:date="2025-04-30T11:31:00Z"/>
              </w:rPr>
              <w:pPrChange w:id="2137" w:author="Selyem Péter Ferenc" w:date="2025-04-30T11:32:00Z">
                <w:pPr>
                  <w:ind w:firstLine="0"/>
                  <w:cnfStyle w:val="000000100000" w:firstRow="0" w:lastRow="0" w:firstColumn="0" w:lastColumn="0" w:oddVBand="0" w:evenVBand="0" w:oddHBand="1" w:evenHBand="0" w:firstRowFirstColumn="0" w:firstRowLastColumn="0" w:lastRowFirstColumn="0" w:lastRowLastColumn="0"/>
                </w:pPr>
              </w:pPrChange>
            </w:pPr>
            <w:ins w:id="2138" w:author="Selyem Péter Ferenc" w:date="2025-04-30T11:39:00Z">
              <w:r>
                <w:t>User</w:t>
              </w:r>
            </w:ins>
          </w:p>
        </w:tc>
      </w:tr>
      <w:tr w:rsidR="00A37CA0" w14:paraId="5A74A20C" w14:textId="77777777" w:rsidTr="00A37CA0">
        <w:trPr>
          <w:ins w:id="2139" w:author="Selyem Péter Ferenc" w:date="2025-04-30T11:31:00Z"/>
        </w:trPr>
        <w:tc>
          <w:tcPr>
            <w:cnfStyle w:val="001000000000" w:firstRow="0" w:lastRow="0" w:firstColumn="1" w:lastColumn="0" w:oddVBand="0" w:evenVBand="0" w:oddHBand="0" w:evenHBand="0" w:firstRowFirstColumn="0" w:firstRowLastColumn="0" w:lastRowFirstColumn="0" w:lastRowLastColumn="0"/>
            <w:tcW w:w="704" w:type="dxa"/>
            <w:vAlign w:val="center"/>
            <w:tcPrChange w:id="2140" w:author="Selyem Péter Ferenc" w:date="2025-04-30T11:33:00Z">
              <w:tcPr>
                <w:tcW w:w="1698" w:type="dxa"/>
                <w:gridSpan w:val="2"/>
              </w:tcPr>
            </w:tcPrChange>
          </w:tcPr>
          <w:p w14:paraId="2E1BB770" w14:textId="5D44B9C8" w:rsidR="00A37CA0" w:rsidRDefault="00A37CA0">
            <w:pPr>
              <w:ind w:firstLine="0"/>
              <w:jc w:val="center"/>
              <w:rPr>
                <w:ins w:id="2141" w:author="Selyem Péter Ferenc" w:date="2025-04-30T11:31:00Z"/>
              </w:rPr>
              <w:pPrChange w:id="2142" w:author="Selyem Péter Ferenc" w:date="2025-04-30T11:32:00Z">
                <w:pPr>
                  <w:ind w:firstLine="0"/>
                </w:pPr>
              </w:pPrChange>
            </w:pPr>
            <w:ins w:id="2143" w:author="Selyem Péter Ferenc" w:date="2025-04-30T11:33:00Z">
              <w:r>
                <w:t>12</w:t>
              </w:r>
            </w:ins>
          </w:p>
        </w:tc>
        <w:tc>
          <w:tcPr>
            <w:tcW w:w="1985" w:type="dxa"/>
            <w:vAlign w:val="center"/>
            <w:tcPrChange w:id="2144" w:author="Selyem Péter Ferenc" w:date="2025-04-30T11:33:00Z">
              <w:tcPr>
                <w:tcW w:w="1698" w:type="dxa"/>
                <w:gridSpan w:val="2"/>
              </w:tcPr>
            </w:tcPrChange>
          </w:tcPr>
          <w:p w14:paraId="7859083E" w14:textId="5F6D4760" w:rsidR="00A37CA0" w:rsidRDefault="00A37CA0">
            <w:pPr>
              <w:ind w:firstLine="0"/>
              <w:jc w:val="center"/>
              <w:cnfStyle w:val="000000000000" w:firstRow="0" w:lastRow="0" w:firstColumn="0" w:lastColumn="0" w:oddVBand="0" w:evenVBand="0" w:oddHBand="0" w:evenHBand="0" w:firstRowFirstColumn="0" w:firstRowLastColumn="0" w:lastRowFirstColumn="0" w:lastRowLastColumn="0"/>
              <w:rPr>
                <w:ins w:id="2145" w:author="Selyem Péter Ferenc" w:date="2025-04-30T11:31:00Z"/>
              </w:rPr>
              <w:pPrChange w:id="2146" w:author="Selyem Péter Ferenc" w:date="2025-04-30T11:32:00Z">
                <w:pPr>
                  <w:ind w:firstLine="0"/>
                  <w:cnfStyle w:val="000000000000" w:firstRow="0" w:lastRow="0" w:firstColumn="0" w:lastColumn="0" w:oddVBand="0" w:evenVBand="0" w:oddHBand="0" w:evenHBand="0" w:firstRowFirstColumn="0" w:firstRowLastColumn="0" w:lastRowFirstColumn="0" w:lastRowLastColumn="0"/>
                </w:pPr>
              </w:pPrChange>
            </w:pPr>
            <w:ins w:id="2147" w:author="Selyem Péter Ferenc" w:date="2025-04-30T11:34:00Z">
              <w:r>
                <w:t>Dorka</w:t>
              </w:r>
            </w:ins>
          </w:p>
        </w:tc>
        <w:tc>
          <w:tcPr>
            <w:tcW w:w="2437" w:type="dxa"/>
            <w:vAlign w:val="center"/>
            <w:tcPrChange w:id="2148" w:author="Selyem Péter Ferenc" w:date="2025-04-30T11:33:00Z">
              <w:tcPr>
                <w:tcW w:w="1699" w:type="dxa"/>
              </w:tcPr>
            </w:tcPrChange>
          </w:tcPr>
          <w:p w14:paraId="0A9E3A72" w14:textId="5E4CA831" w:rsidR="00A37CA0" w:rsidRDefault="00A37CA0">
            <w:pPr>
              <w:ind w:firstLine="0"/>
              <w:jc w:val="center"/>
              <w:cnfStyle w:val="000000000000" w:firstRow="0" w:lastRow="0" w:firstColumn="0" w:lastColumn="0" w:oddVBand="0" w:evenVBand="0" w:oddHBand="0" w:evenHBand="0" w:firstRowFirstColumn="0" w:firstRowLastColumn="0" w:lastRowFirstColumn="0" w:lastRowLastColumn="0"/>
              <w:rPr>
                <w:ins w:id="2149" w:author="Selyem Péter Ferenc" w:date="2025-04-30T11:31:00Z"/>
              </w:rPr>
              <w:pPrChange w:id="2150" w:author="Selyem Péter Ferenc" w:date="2025-04-30T11:32:00Z">
                <w:pPr>
                  <w:ind w:firstLine="0"/>
                  <w:cnfStyle w:val="000000000000" w:firstRow="0" w:lastRow="0" w:firstColumn="0" w:lastColumn="0" w:oddVBand="0" w:evenVBand="0" w:oddHBand="0" w:evenHBand="0" w:firstRowFirstColumn="0" w:firstRowLastColumn="0" w:lastRowFirstColumn="0" w:lastRowLastColumn="0"/>
                </w:pPr>
              </w:pPrChange>
            </w:pPr>
            <w:ins w:id="2151" w:author="Selyem Péter Ferenc" w:date="2025-04-30T11:35:00Z">
              <w:r>
                <w:t>Gál Dorottya</w:t>
              </w:r>
            </w:ins>
          </w:p>
        </w:tc>
        <w:tc>
          <w:tcPr>
            <w:tcW w:w="1676" w:type="dxa"/>
            <w:vAlign w:val="center"/>
            <w:tcPrChange w:id="2152" w:author="Selyem Péter Ferenc" w:date="2025-04-30T11:33:00Z">
              <w:tcPr>
                <w:tcW w:w="1699" w:type="dxa"/>
              </w:tcPr>
            </w:tcPrChange>
          </w:tcPr>
          <w:p w14:paraId="7334EE12" w14:textId="761CCEC7" w:rsidR="00A37CA0" w:rsidRDefault="00A37CA0">
            <w:pPr>
              <w:ind w:firstLine="0"/>
              <w:jc w:val="center"/>
              <w:cnfStyle w:val="000000000000" w:firstRow="0" w:lastRow="0" w:firstColumn="0" w:lastColumn="0" w:oddVBand="0" w:evenVBand="0" w:oddHBand="0" w:evenHBand="0" w:firstRowFirstColumn="0" w:firstRowLastColumn="0" w:lastRowFirstColumn="0" w:lastRowLastColumn="0"/>
              <w:rPr>
                <w:ins w:id="2153" w:author="Selyem Péter Ferenc" w:date="2025-04-30T11:31:00Z"/>
              </w:rPr>
              <w:pPrChange w:id="2154" w:author="Selyem Péter Ferenc" w:date="2025-04-30T11:32:00Z">
                <w:pPr>
                  <w:ind w:firstLine="0"/>
                  <w:cnfStyle w:val="000000000000" w:firstRow="0" w:lastRow="0" w:firstColumn="0" w:lastColumn="0" w:oddVBand="0" w:evenVBand="0" w:oddHBand="0" w:evenHBand="0" w:firstRowFirstColumn="0" w:firstRowLastColumn="0" w:lastRowFirstColumn="0" w:lastRowLastColumn="0"/>
                </w:pPr>
              </w:pPrChange>
            </w:pPr>
            <w:ins w:id="2155" w:author="Selyem Péter Ferenc" w:date="2025-04-30T11:38:00Z">
              <w:r>
                <w:t>Dorka</w:t>
              </w:r>
            </w:ins>
          </w:p>
        </w:tc>
        <w:tc>
          <w:tcPr>
            <w:tcW w:w="1691" w:type="dxa"/>
            <w:vAlign w:val="center"/>
            <w:tcPrChange w:id="2156" w:author="Selyem Péter Ferenc" w:date="2025-04-30T11:33:00Z">
              <w:tcPr>
                <w:tcW w:w="1699" w:type="dxa"/>
              </w:tcPr>
            </w:tcPrChange>
          </w:tcPr>
          <w:p w14:paraId="509E0D64" w14:textId="09EC0947" w:rsidR="00A37CA0" w:rsidRDefault="00A37CA0">
            <w:pPr>
              <w:ind w:firstLine="0"/>
              <w:jc w:val="center"/>
              <w:cnfStyle w:val="000000000000" w:firstRow="0" w:lastRow="0" w:firstColumn="0" w:lastColumn="0" w:oddVBand="0" w:evenVBand="0" w:oddHBand="0" w:evenHBand="0" w:firstRowFirstColumn="0" w:firstRowLastColumn="0" w:lastRowFirstColumn="0" w:lastRowLastColumn="0"/>
              <w:rPr>
                <w:ins w:id="2157" w:author="Selyem Péter Ferenc" w:date="2025-04-30T11:31:00Z"/>
              </w:rPr>
              <w:pPrChange w:id="2158" w:author="Selyem Péter Ferenc" w:date="2025-04-30T11:32:00Z">
                <w:pPr>
                  <w:ind w:firstLine="0"/>
                  <w:cnfStyle w:val="000000000000" w:firstRow="0" w:lastRow="0" w:firstColumn="0" w:lastColumn="0" w:oddVBand="0" w:evenVBand="0" w:oddHBand="0" w:evenHBand="0" w:firstRowFirstColumn="0" w:firstRowLastColumn="0" w:lastRowFirstColumn="0" w:lastRowLastColumn="0"/>
                </w:pPr>
              </w:pPrChange>
            </w:pPr>
            <w:ins w:id="2159" w:author="Selyem Péter Ferenc" w:date="2025-04-30T11:39:00Z">
              <w:r>
                <w:t>Trainer</w:t>
              </w:r>
            </w:ins>
          </w:p>
        </w:tc>
      </w:tr>
      <w:tr w:rsidR="00A37CA0" w14:paraId="034EFA3E" w14:textId="77777777" w:rsidTr="00A37CA0">
        <w:trPr>
          <w:cnfStyle w:val="000000100000" w:firstRow="0" w:lastRow="0" w:firstColumn="0" w:lastColumn="0" w:oddVBand="0" w:evenVBand="0" w:oddHBand="1" w:evenHBand="0" w:firstRowFirstColumn="0" w:firstRowLastColumn="0" w:lastRowFirstColumn="0" w:lastRowLastColumn="0"/>
          <w:ins w:id="2160" w:author="Selyem Péter Ferenc" w:date="2025-04-30T11:31:00Z"/>
        </w:trPr>
        <w:tc>
          <w:tcPr>
            <w:cnfStyle w:val="001000000000" w:firstRow="0" w:lastRow="0" w:firstColumn="1" w:lastColumn="0" w:oddVBand="0" w:evenVBand="0" w:oddHBand="0" w:evenHBand="0" w:firstRowFirstColumn="0" w:firstRowLastColumn="0" w:lastRowFirstColumn="0" w:lastRowLastColumn="0"/>
            <w:tcW w:w="704" w:type="dxa"/>
            <w:vAlign w:val="center"/>
            <w:tcPrChange w:id="2161" w:author="Selyem Péter Ferenc" w:date="2025-04-30T11:33:00Z">
              <w:tcPr>
                <w:tcW w:w="1698" w:type="dxa"/>
                <w:gridSpan w:val="2"/>
              </w:tcPr>
            </w:tcPrChange>
          </w:tcPr>
          <w:p w14:paraId="477995B4" w14:textId="44D0C15E" w:rsidR="00A37CA0" w:rsidRDefault="00A37CA0">
            <w:pPr>
              <w:ind w:firstLine="0"/>
              <w:jc w:val="center"/>
              <w:cnfStyle w:val="001000100000" w:firstRow="0" w:lastRow="0" w:firstColumn="1" w:lastColumn="0" w:oddVBand="0" w:evenVBand="0" w:oddHBand="1" w:evenHBand="0" w:firstRowFirstColumn="0" w:firstRowLastColumn="0" w:lastRowFirstColumn="0" w:lastRowLastColumn="0"/>
              <w:rPr>
                <w:ins w:id="2162" w:author="Selyem Péter Ferenc" w:date="2025-04-30T11:31:00Z"/>
              </w:rPr>
              <w:pPrChange w:id="2163" w:author="Selyem Péter Ferenc" w:date="2025-04-30T11:32:00Z">
                <w:pPr>
                  <w:ind w:firstLine="0"/>
                  <w:cnfStyle w:val="001000100000" w:firstRow="0" w:lastRow="0" w:firstColumn="1" w:lastColumn="0" w:oddVBand="0" w:evenVBand="0" w:oddHBand="1" w:evenHBand="0" w:firstRowFirstColumn="0" w:firstRowLastColumn="0" w:lastRowFirstColumn="0" w:lastRowLastColumn="0"/>
                </w:pPr>
              </w:pPrChange>
            </w:pPr>
            <w:ins w:id="2164" w:author="Selyem Péter Ferenc" w:date="2025-04-30T11:33:00Z">
              <w:r>
                <w:t>13</w:t>
              </w:r>
            </w:ins>
          </w:p>
        </w:tc>
        <w:tc>
          <w:tcPr>
            <w:tcW w:w="1985" w:type="dxa"/>
            <w:vAlign w:val="center"/>
            <w:tcPrChange w:id="2165" w:author="Selyem Péter Ferenc" w:date="2025-04-30T11:33:00Z">
              <w:tcPr>
                <w:tcW w:w="1698" w:type="dxa"/>
                <w:gridSpan w:val="2"/>
              </w:tcPr>
            </w:tcPrChange>
          </w:tcPr>
          <w:p w14:paraId="1E70F116" w14:textId="1E96A81E" w:rsidR="00A37CA0" w:rsidRDefault="00A37CA0">
            <w:pPr>
              <w:ind w:firstLine="0"/>
              <w:jc w:val="center"/>
              <w:cnfStyle w:val="000000100000" w:firstRow="0" w:lastRow="0" w:firstColumn="0" w:lastColumn="0" w:oddVBand="0" w:evenVBand="0" w:oddHBand="1" w:evenHBand="0" w:firstRowFirstColumn="0" w:firstRowLastColumn="0" w:lastRowFirstColumn="0" w:lastRowLastColumn="0"/>
              <w:rPr>
                <w:ins w:id="2166" w:author="Selyem Péter Ferenc" w:date="2025-04-30T11:31:00Z"/>
              </w:rPr>
              <w:pPrChange w:id="2167" w:author="Selyem Péter Ferenc" w:date="2025-04-30T11:32:00Z">
                <w:pPr>
                  <w:ind w:firstLine="0"/>
                  <w:cnfStyle w:val="000000100000" w:firstRow="0" w:lastRow="0" w:firstColumn="0" w:lastColumn="0" w:oddVBand="0" w:evenVBand="0" w:oddHBand="1" w:evenHBand="0" w:firstRowFirstColumn="0" w:firstRowLastColumn="0" w:lastRowFirstColumn="0" w:lastRowLastColumn="0"/>
                </w:pPr>
              </w:pPrChange>
            </w:pPr>
            <w:ins w:id="2168" w:author="Selyem Péter Ferenc" w:date="2025-04-30T11:34:00Z">
              <w:r>
                <w:t>Mészi</w:t>
              </w:r>
            </w:ins>
          </w:p>
        </w:tc>
        <w:tc>
          <w:tcPr>
            <w:tcW w:w="2437" w:type="dxa"/>
            <w:vAlign w:val="center"/>
            <w:tcPrChange w:id="2169" w:author="Selyem Péter Ferenc" w:date="2025-04-30T11:33:00Z">
              <w:tcPr>
                <w:tcW w:w="1699" w:type="dxa"/>
              </w:tcPr>
            </w:tcPrChange>
          </w:tcPr>
          <w:p w14:paraId="6DDD9289" w14:textId="270D21BD" w:rsidR="00A37CA0" w:rsidRDefault="00A37CA0">
            <w:pPr>
              <w:ind w:firstLine="0"/>
              <w:jc w:val="center"/>
              <w:cnfStyle w:val="000000100000" w:firstRow="0" w:lastRow="0" w:firstColumn="0" w:lastColumn="0" w:oddVBand="0" w:evenVBand="0" w:oddHBand="1" w:evenHBand="0" w:firstRowFirstColumn="0" w:firstRowLastColumn="0" w:lastRowFirstColumn="0" w:lastRowLastColumn="0"/>
              <w:rPr>
                <w:ins w:id="2170" w:author="Selyem Péter Ferenc" w:date="2025-04-30T11:31:00Z"/>
              </w:rPr>
              <w:pPrChange w:id="2171" w:author="Selyem Péter Ferenc" w:date="2025-04-30T11:32:00Z">
                <w:pPr>
                  <w:ind w:firstLine="0"/>
                  <w:cnfStyle w:val="000000100000" w:firstRow="0" w:lastRow="0" w:firstColumn="0" w:lastColumn="0" w:oddVBand="0" w:evenVBand="0" w:oddHBand="1" w:evenHBand="0" w:firstRowFirstColumn="0" w:firstRowLastColumn="0" w:lastRowFirstColumn="0" w:lastRowLastColumn="0"/>
                </w:pPr>
              </w:pPrChange>
            </w:pPr>
            <w:ins w:id="2172" w:author="Selyem Péter Ferenc" w:date="2025-04-30T11:36:00Z">
              <w:r>
                <w:t>Mészáros Judit</w:t>
              </w:r>
            </w:ins>
          </w:p>
        </w:tc>
        <w:tc>
          <w:tcPr>
            <w:tcW w:w="1676" w:type="dxa"/>
            <w:vAlign w:val="center"/>
            <w:tcPrChange w:id="2173" w:author="Selyem Péter Ferenc" w:date="2025-04-30T11:33:00Z">
              <w:tcPr>
                <w:tcW w:w="1699" w:type="dxa"/>
              </w:tcPr>
            </w:tcPrChange>
          </w:tcPr>
          <w:p w14:paraId="684B7ECA" w14:textId="7EA5C273" w:rsidR="00A37CA0" w:rsidRDefault="00A37CA0">
            <w:pPr>
              <w:ind w:firstLine="0"/>
              <w:jc w:val="center"/>
              <w:cnfStyle w:val="000000100000" w:firstRow="0" w:lastRow="0" w:firstColumn="0" w:lastColumn="0" w:oddVBand="0" w:evenVBand="0" w:oddHBand="1" w:evenHBand="0" w:firstRowFirstColumn="0" w:firstRowLastColumn="0" w:lastRowFirstColumn="0" w:lastRowLastColumn="0"/>
              <w:rPr>
                <w:ins w:id="2174" w:author="Selyem Péter Ferenc" w:date="2025-04-30T11:31:00Z"/>
              </w:rPr>
              <w:pPrChange w:id="2175" w:author="Selyem Péter Ferenc" w:date="2025-04-30T11:32:00Z">
                <w:pPr>
                  <w:ind w:firstLine="0"/>
                  <w:cnfStyle w:val="000000100000" w:firstRow="0" w:lastRow="0" w:firstColumn="0" w:lastColumn="0" w:oddVBand="0" w:evenVBand="0" w:oddHBand="1" w:evenHBand="0" w:firstRowFirstColumn="0" w:firstRowLastColumn="0" w:lastRowFirstColumn="0" w:lastRowLastColumn="0"/>
                </w:pPr>
              </w:pPrChange>
            </w:pPr>
            <w:ins w:id="2176" w:author="Selyem Péter Ferenc" w:date="2025-04-30T11:38:00Z">
              <w:r>
                <w:t>Mészi</w:t>
              </w:r>
            </w:ins>
          </w:p>
        </w:tc>
        <w:tc>
          <w:tcPr>
            <w:tcW w:w="1691" w:type="dxa"/>
            <w:vAlign w:val="center"/>
            <w:tcPrChange w:id="2177" w:author="Selyem Péter Ferenc" w:date="2025-04-30T11:33:00Z">
              <w:tcPr>
                <w:tcW w:w="1699" w:type="dxa"/>
              </w:tcPr>
            </w:tcPrChange>
          </w:tcPr>
          <w:p w14:paraId="334BF050" w14:textId="58B5C0E2" w:rsidR="00A37CA0" w:rsidRDefault="00A37CA0">
            <w:pPr>
              <w:ind w:firstLine="0"/>
              <w:jc w:val="center"/>
              <w:cnfStyle w:val="000000100000" w:firstRow="0" w:lastRow="0" w:firstColumn="0" w:lastColumn="0" w:oddVBand="0" w:evenVBand="0" w:oddHBand="1" w:evenHBand="0" w:firstRowFirstColumn="0" w:firstRowLastColumn="0" w:lastRowFirstColumn="0" w:lastRowLastColumn="0"/>
              <w:rPr>
                <w:ins w:id="2178" w:author="Selyem Péter Ferenc" w:date="2025-04-30T11:31:00Z"/>
              </w:rPr>
              <w:pPrChange w:id="2179" w:author="Selyem Péter Ferenc" w:date="2025-04-30T11:32:00Z">
                <w:pPr>
                  <w:ind w:firstLine="0"/>
                  <w:cnfStyle w:val="000000100000" w:firstRow="0" w:lastRow="0" w:firstColumn="0" w:lastColumn="0" w:oddVBand="0" w:evenVBand="0" w:oddHBand="1" w:evenHBand="0" w:firstRowFirstColumn="0" w:firstRowLastColumn="0" w:lastRowFirstColumn="0" w:lastRowLastColumn="0"/>
                </w:pPr>
              </w:pPrChange>
            </w:pPr>
            <w:ins w:id="2180" w:author="Selyem Péter Ferenc" w:date="2025-04-30T11:39:00Z">
              <w:r>
                <w:t>User</w:t>
              </w:r>
            </w:ins>
          </w:p>
        </w:tc>
      </w:tr>
      <w:tr w:rsidR="00A37CA0" w14:paraId="4F5B6C19" w14:textId="77777777" w:rsidTr="00A37CA0">
        <w:trPr>
          <w:ins w:id="2181" w:author="Selyem Péter Ferenc" w:date="2025-04-30T11:31:00Z"/>
        </w:trPr>
        <w:tc>
          <w:tcPr>
            <w:cnfStyle w:val="001000000000" w:firstRow="0" w:lastRow="0" w:firstColumn="1" w:lastColumn="0" w:oddVBand="0" w:evenVBand="0" w:oddHBand="0" w:evenHBand="0" w:firstRowFirstColumn="0" w:firstRowLastColumn="0" w:lastRowFirstColumn="0" w:lastRowLastColumn="0"/>
            <w:tcW w:w="704" w:type="dxa"/>
            <w:vAlign w:val="center"/>
            <w:tcPrChange w:id="2182" w:author="Selyem Péter Ferenc" w:date="2025-04-30T11:33:00Z">
              <w:tcPr>
                <w:tcW w:w="1698" w:type="dxa"/>
                <w:gridSpan w:val="2"/>
              </w:tcPr>
            </w:tcPrChange>
          </w:tcPr>
          <w:p w14:paraId="07E2D373" w14:textId="5AEB71FE" w:rsidR="00A37CA0" w:rsidRDefault="00A37CA0">
            <w:pPr>
              <w:ind w:firstLine="0"/>
              <w:jc w:val="center"/>
              <w:rPr>
                <w:ins w:id="2183" w:author="Selyem Péter Ferenc" w:date="2025-04-30T11:31:00Z"/>
              </w:rPr>
              <w:pPrChange w:id="2184" w:author="Selyem Péter Ferenc" w:date="2025-04-30T11:32:00Z">
                <w:pPr>
                  <w:ind w:firstLine="0"/>
                </w:pPr>
              </w:pPrChange>
            </w:pPr>
            <w:ins w:id="2185" w:author="Selyem Péter Ferenc" w:date="2025-04-30T11:33:00Z">
              <w:r>
                <w:t>14</w:t>
              </w:r>
            </w:ins>
          </w:p>
        </w:tc>
        <w:tc>
          <w:tcPr>
            <w:tcW w:w="1985" w:type="dxa"/>
            <w:vAlign w:val="center"/>
            <w:tcPrChange w:id="2186" w:author="Selyem Péter Ferenc" w:date="2025-04-30T11:33:00Z">
              <w:tcPr>
                <w:tcW w:w="1698" w:type="dxa"/>
                <w:gridSpan w:val="2"/>
              </w:tcPr>
            </w:tcPrChange>
          </w:tcPr>
          <w:p w14:paraId="23D69BBA" w14:textId="73AA314C" w:rsidR="00A37CA0" w:rsidRDefault="00A37CA0">
            <w:pPr>
              <w:ind w:firstLine="0"/>
              <w:jc w:val="center"/>
              <w:cnfStyle w:val="000000000000" w:firstRow="0" w:lastRow="0" w:firstColumn="0" w:lastColumn="0" w:oddVBand="0" w:evenVBand="0" w:oddHBand="0" w:evenHBand="0" w:firstRowFirstColumn="0" w:firstRowLastColumn="0" w:lastRowFirstColumn="0" w:lastRowLastColumn="0"/>
              <w:rPr>
                <w:ins w:id="2187" w:author="Selyem Péter Ferenc" w:date="2025-04-30T11:31:00Z"/>
              </w:rPr>
              <w:pPrChange w:id="2188" w:author="Selyem Péter Ferenc" w:date="2025-04-30T11:32:00Z">
                <w:pPr>
                  <w:ind w:firstLine="0"/>
                  <w:cnfStyle w:val="000000000000" w:firstRow="0" w:lastRow="0" w:firstColumn="0" w:lastColumn="0" w:oddVBand="0" w:evenVBand="0" w:oddHBand="0" w:evenHBand="0" w:firstRowFirstColumn="0" w:firstRowLastColumn="0" w:lastRowFirstColumn="0" w:lastRowLastColumn="0"/>
                </w:pPr>
              </w:pPrChange>
            </w:pPr>
            <w:ins w:id="2189" w:author="Selyem Péter Ferenc" w:date="2025-04-30T11:34:00Z">
              <w:r>
                <w:t>Marcsi</w:t>
              </w:r>
            </w:ins>
          </w:p>
        </w:tc>
        <w:tc>
          <w:tcPr>
            <w:tcW w:w="2437" w:type="dxa"/>
            <w:vAlign w:val="center"/>
            <w:tcPrChange w:id="2190" w:author="Selyem Péter Ferenc" w:date="2025-04-30T11:33:00Z">
              <w:tcPr>
                <w:tcW w:w="1699" w:type="dxa"/>
              </w:tcPr>
            </w:tcPrChange>
          </w:tcPr>
          <w:p w14:paraId="7B20FAD6" w14:textId="52E4A69A" w:rsidR="00A37CA0" w:rsidRDefault="00A37CA0">
            <w:pPr>
              <w:ind w:firstLine="0"/>
              <w:jc w:val="center"/>
              <w:cnfStyle w:val="000000000000" w:firstRow="0" w:lastRow="0" w:firstColumn="0" w:lastColumn="0" w:oddVBand="0" w:evenVBand="0" w:oddHBand="0" w:evenHBand="0" w:firstRowFirstColumn="0" w:firstRowLastColumn="0" w:lastRowFirstColumn="0" w:lastRowLastColumn="0"/>
              <w:rPr>
                <w:ins w:id="2191" w:author="Selyem Péter Ferenc" w:date="2025-04-30T11:31:00Z"/>
              </w:rPr>
              <w:pPrChange w:id="2192" w:author="Selyem Péter Ferenc" w:date="2025-04-30T11:32:00Z">
                <w:pPr>
                  <w:ind w:firstLine="0"/>
                  <w:cnfStyle w:val="000000000000" w:firstRow="0" w:lastRow="0" w:firstColumn="0" w:lastColumn="0" w:oddVBand="0" w:evenVBand="0" w:oddHBand="0" w:evenHBand="0" w:firstRowFirstColumn="0" w:firstRowLastColumn="0" w:lastRowFirstColumn="0" w:lastRowLastColumn="0"/>
                </w:pPr>
              </w:pPrChange>
            </w:pPr>
            <w:ins w:id="2193" w:author="Selyem Péter Ferenc" w:date="2025-04-30T11:36:00Z">
              <w:r>
                <w:t>Orsós Mária</w:t>
              </w:r>
            </w:ins>
          </w:p>
        </w:tc>
        <w:tc>
          <w:tcPr>
            <w:tcW w:w="1676" w:type="dxa"/>
            <w:vAlign w:val="center"/>
            <w:tcPrChange w:id="2194" w:author="Selyem Péter Ferenc" w:date="2025-04-30T11:33:00Z">
              <w:tcPr>
                <w:tcW w:w="1699" w:type="dxa"/>
              </w:tcPr>
            </w:tcPrChange>
          </w:tcPr>
          <w:p w14:paraId="3B43D140" w14:textId="65B9CC2E" w:rsidR="00A37CA0" w:rsidRDefault="00A37CA0">
            <w:pPr>
              <w:ind w:firstLine="0"/>
              <w:jc w:val="center"/>
              <w:cnfStyle w:val="000000000000" w:firstRow="0" w:lastRow="0" w:firstColumn="0" w:lastColumn="0" w:oddVBand="0" w:evenVBand="0" w:oddHBand="0" w:evenHBand="0" w:firstRowFirstColumn="0" w:firstRowLastColumn="0" w:lastRowFirstColumn="0" w:lastRowLastColumn="0"/>
              <w:rPr>
                <w:ins w:id="2195" w:author="Selyem Péter Ferenc" w:date="2025-04-30T11:31:00Z"/>
              </w:rPr>
              <w:pPrChange w:id="2196" w:author="Selyem Péter Ferenc" w:date="2025-04-30T11:32:00Z">
                <w:pPr>
                  <w:ind w:firstLine="0"/>
                  <w:cnfStyle w:val="000000000000" w:firstRow="0" w:lastRow="0" w:firstColumn="0" w:lastColumn="0" w:oddVBand="0" w:evenVBand="0" w:oddHBand="0" w:evenHBand="0" w:firstRowFirstColumn="0" w:firstRowLastColumn="0" w:lastRowFirstColumn="0" w:lastRowLastColumn="0"/>
                </w:pPr>
              </w:pPrChange>
            </w:pPr>
            <w:ins w:id="2197" w:author="Selyem Péter Ferenc" w:date="2025-04-30T11:38:00Z">
              <w:r>
                <w:t>Marcsi</w:t>
              </w:r>
            </w:ins>
          </w:p>
        </w:tc>
        <w:tc>
          <w:tcPr>
            <w:tcW w:w="1691" w:type="dxa"/>
            <w:vAlign w:val="center"/>
            <w:tcPrChange w:id="2198" w:author="Selyem Péter Ferenc" w:date="2025-04-30T11:33:00Z">
              <w:tcPr>
                <w:tcW w:w="1699" w:type="dxa"/>
              </w:tcPr>
            </w:tcPrChange>
          </w:tcPr>
          <w:p w14:paraId="33BF5CE4" w14:textId="4F08CC1A" w:rsidR="00A37CA0" w:rsidRDefault="00A37CA0">
            <w:pPr>
              <w:ind w:firstLine="0"/>
              <w:jc w:val="center"/>
              <w:cnfStyle w:val="000000000000" w:firstRow="0" w:lastRow="0" w:firstColumn="0" w:lastColumn="0" w:oddVBand="0" w:evenVBand="0" w:oddHBand="0" w:evenHBand="0" w:firstRowFirstColumn="0" w:firstRowLastColumn="0" w:lastRowFirstColumn="0" w:lastRowLastColumn="0"/>
              <w:rPr>
                <w:ins w:id="2199" w:author="Selyem Péter Ferenc" w:date="2025-04-30T11:31:00Z"/>
              </w:rPr>
              <w:pPrChange w:id="2200" w:author="Selyem Péter Ferenc" w:date="2025-04-30T11:32:00Z">
                <w:pPr>
                  <w:ind w:firstLine="0"/>
                  <w:cnfStyle w:val="000000000000" w:firstRow="0" w:lastRow="0" w:firstColumn="0" w:lastColumn="0" w:oddVBand="0" w:evenVBand="0" w:oddHBand="0" w:evenHBand="0" w:firstRowFirstColumn="0" w:firstRowLastColumn="0" w:lastRowFirstColumn="0" w:lastRowLastColumn="0"/>
                </w:pPr>
              </w:pPrChange>
            </w:pPr>
            <w:ins w:id="2201" w:author="Selyem Péter Ferenc" w:date="2025-04-30T11:39:00Z">
              <w:r>
                <w:t>Trainer</w:t>
              </w:r>
            </w:ins>
          </w:p>
        </w:tc>
      </w:tr>
      <w:tr w:rsidR="00A37CA0" w14:paraId="184678CC" w14:textId="77777777" w:rsidTr="00A37CA0">
        <w:trPr>
          <w:cnfStyle w:val="000000100000" w:firstRow="0" w:lastRow="0" w:firstColumn="0" w:lastColumn="0" w:oddVBand="0" w:evenVBand="0" w:oddHBand="1" w:evenHBand="0" w:firstRowFirstColumn="0" w:firstRowLastColumn="0" w:lastRowFirstColumn="0" w:lastRowLastColumn="0"/>
          <w:ins w:id="2202" w:author="Selyem Péter Ferenc" w:date="2025-04-30T11:31:00Z"/>
        </w:trPr>
        <w:tc>
          <w:tcPr>
            <w:cnfStyle w:val="001000000000" w:firstRow="0" w:lastRow="0" w:firstColumn="1" w:lastColumn="0" w:oddVBand="0" w:evenVBand="0" w:oddHBand="0" w:evenHBand="0" w:firstRowFirstColumn="0" w:firstRowLastColumn="0" w:lastRowFirstColumn="0" w:lastRowLastColumn="0"/>
            <w:tcW w:w="704" w:type="dxa"/>
            <w:vAlign w:val="center"/>
            <w:tcPrChange w:id="2203" w:author="Selyem Péter Ferenc" w:date="2025-04-30T11:33:00Z">
              <w:tcPr>
                <w:tcW w:w="1698" w:type="dxa"/>
                <w:gridSpan w:val="2"/>
              </w:tcPr>
            </w:tcPrChange>
          </w:tcPr>
          <w:p w14:paraId="014EC9B0" w14:textId="6E833B5A" w:rsidR="00A37CA0" w:rsidRDefault="00A37CA0">
            <w:pPr>
              <w:ind w:firstLine="0"/>
              <w:jc w:val="center"/>
              <w:cnfStyle w:val="001000100000" w:firstRow="0" w:lastRow="0" w:firstColumn="1" w:lastColumn="0" w:oddVBand="0" w:evenVBand="0" w:oddHBand="1" w:evenHBand="0" w:firstRowFirstColumn="0" w:firstRowLastColumn="0" w:lastRowFirstColumn="0" w:lastRowLastColumn="0"/>
              <w:rPr>
                <w:ins w:id="2204" w:author="Selyem Péter Ferenc" w:date="2025-04-30T11:31:00Z"/>
              </w:rPr>
              <w:pPrChange w:id="2205" w:author="Selyem Péter Ferenc" w:date="2025-04-30T11:32:00Z">
                <w:pPr>
                  <w:ind w:firstLine="0"/>
                  <w:cnfStyle w:val="001000100000" w:firstRow="0" w:lastRow="0" w:firstColumn="1" w:lastColumn="0" w:oddVBand="0" w:evenVBand="0" w:oddHBand="1" w:evenHBand="0" w:firstRowFirstColumn="0" w:firstRowLastColumn="0" w:lastRowFirstColumn="0" w:lastRowLastColumn="0"/>
                </w:pPr>
              </w:pPrChange>
            </w:pPr>
            <w:ins w:id="2206" w:author="Selyem Péter Ferenc" w:date="2025-04-30T11:33:00Z">
              <w:r>
                <w:t>15</w:t>
              </w:r>
            </w:ins>
          </w:p>
        </w:tc>
        <w:tc>
          <w:tcPr>
            <w:tcW w:w="1985" w:type="dxa"/>
            <w:vAlign w:val="center"/>
            <w:tcPrChange w:id="2207" w:author="Selyem Péter Ferenc" w:date="2025-04-30T11:33:00Z">
              <w:tcPr>
                <w:tcW w:w="1698" w:type="dxa"/>
                <w:gridSpan w:val="2"/>
              </w:tcPr>
            </w:tcPrChange>
          </w:tcPr>
          <w:p w14:paraId="469C06CE" w14:textId="216FABAF" w:rsidR="00A37CA0" w:rsidRDefault="00A37CA0">
            <w:pPr>
              <w:ind w:firstLine="0"/>
              <w:jc w:val="center"/>
              <w:cnfStyle w:val="000000100000" w:firstRow="0" w:lastRow="0" w:firstColumn="0" w:lastColumn="0" w:oddVBand="0" w:evenVBand="0" w:oddHBand="1" w:evenHBand="0" w:firstRowFirstColumn="0" w:firstRowLastColumn="0" w:lastRowFirstColumn="0" w:lastRowLastColumn="0"/>
              <w:rPr>
                <w:ins w:id="2208" w:author="Selyem Péter Ferenc" w:date="2025-04-30T11:31:00Z"/>
              </w:rPr>
              <w:pPrChange w:id="2209" w:author="Selyem Péter Ferenc" w:date="2025-04-30T11:32:00Z">
                <w:pPr>
                  <w:ind w:firstLine="0"/>
                  <w:cnfStyle w:val="000000100000" w:firstRow="0" w:lastRow="0" w:firstColumn="0" w:lastColumn="0" w:oddVBand="0" w:evenVBand="0" w:oddHBand="1" w:evenHBand="0" w:firstRowFirstColumn="0" w:firstRowLastColumn="0" w:lastRowFirstColumn="0" w:lastRowLastColumn="0"/>
                </w:pPr>
              </w:pPrChange>
            </w:pPr>
            <w:ins w:id="2210" w:author="Selyem Péter Ferenc" w:date="2025-04-30T11:34:00Z">
              <w:r>
                <w:t>Julcsi</w:t>
              </w:r>
            </w:ins>
          </w:p>
        </w:tc>
        <w:tc>
          <w:tcPr>
            <w:tcW w:w="2437" w:type="dxa"/>
            <w:vAlign w:val="center"/>
            <w:tcPrChange w:id="2211" w:author="Selyem Péter Ferenc" w:date="2025-04-30T11:33:00Z">
              <w:tcPr>
                <w:tcW w:w="1699" w:type="dxa"/>
              </w:tcPr>
            </w:tcPrChange>
          </w:tcPr>
          <w:p w14:paraId="6ABDEA92" w14:textId="172E40BB" w:rsidR="00A37CA0" w:rsidRDefault="00A37CA0">
            <w:pPr>
              <w:ind w:firstLine="0"/>
              <w:jc w:val="center"/>
              <w:cnfStyle w:val="000000100000" w:firstRow="0" w:lastRow="0" w:firstColumn="0" w:lastColumn="0" w:oddVBand="0" w:evenVBand="0" w:oddHBand="1" w:evenHBand="0" w:firstRowFirstColumn="0" w:firstRowLastColumn="0" w:lastRowFirstColumn="0" w:lastRowLastColumn="0"/>
              <w:rPr>
                <w:ins w:id="2212" w:author="Selyem Péter Ferenc" w:date="2025-04-30T11:31:00Z"/>
              </w:rPr>
              <w:pPrChange w:id="2213" w:author="Selyem Péter Ferenc" w:date="2025-04-30T11:32:00Z">
                <w:pPr>
                  <w:ind w:firstLine="0"/>
                  <w:cnfStyle w:val="000000100000" w:firstRow="0" w:lastRow="0" w:firstColumn="0" w:lastColumn="0" w:oddVBand="0" w:evenVBand="0" w:oddHBand="1" w:evenHBand="0" w:firstRowFirstColumn="0" w:firstRowLastColumn="0" w:lastRowFirstColumn="0" w:lastRowLastColumn="0"/>
                </w:pPr>
              </w:pPrChange>
            </w:pPr>
            <w:ins w:id="2214" w:author="Selyem Péter Ferenc" w:date="2025-04-30T11:36:00Z">
              <w:r>
                <w:t>Tóth Julianna</w:t>
              </w:r>
            </w:ins>
          </w:p>
        </w:tc>
        <w:tc>
          <w:tcPr>
            <w:tcW w:w="1676" w:type="dxa"/>
            <w:vAlign w:val="center"/>
            <w:tcPrChange w:id="2215" w:author="Selyem Péter Ferenc" w:date="2025-04-30T11:33:00Z">
              <w:tcPr>
                <w:tcW w:w="1699" w:type="dxa"/>
              </w:tcPr>
            </w:tcPrChange>
          </w:tcPr>
          <w:p w14:paraId="12DCD143" w14:textId="57B4EC61" w:rsidR="00A37CA0" w:rsidRDefault="00A37CA0">
            <w:pPr>
              <w:ind w:firstLine="0"/>
              <w:jc w:val="center"/>
              <w:cnfStyle w:val="000000100000" w:firstRow="0" w:lastRow="0" w:firstColumn="0" w:lastColumn="0" w:oddVBand="0" w:evenVBand="0" w:oddHBand="1" w:evenHBand="0" w:firstRowFirstColumn="0" w:firstRowLastColumn="0" w:lastRowFirstColumn="0" w:lastRowLastColumn="0"/>
              <w:rPr>
                <w:ins w:id="2216" w:author="Selyem Péter Ferenc" w:date="2025-04-30T11:31:00Z"/>
              </w:rPr>
              <w:pPrChange w:id="2217" w:author="Selyem Péter Ferenc" w:date="2025-04-30T11:32:00Z">
                <w:pPr>
                  <w:ind w:firstLine="0"/>
                  <w:cnfStyle w:val="000000100000" w:firstRow="0" w:lastRow="0" w:firstColumn="0" w:lastColumn="0" w:oddVBand="0" w:evenVBand="0" w:oddHBand="1" w:evenHBand="0" w:firstRowFirstColumn="0" w:firstRowLastColumn="0" w:lastRowFirstColumn="0" w:lastRowLastColumn="0"/>
                </w:pPr>
              </w:pPrChange>
            </w:pPr>
            <w:ins w:id="2218" w:author="Selyem Péter Ferenc" w:date="2025-04-30T11:38:00Z">
              <w:r>
                <w:t>Julcsi</w:t>
              </w:r>
            </w:ins>
          </w:p>
        </w:tc>
        <w:tc>
          <w:tcPr>
            <w:tcW w:w="1691" w:type="dxa"/>
            <w:vAlign w:val="center"/>
            <w:tcPrChange w:id="2219" w:author="Selyem Péter Ferenc" w:date="2025-04-30T11:33:00Z">
              <w:tcPr>
                <w:tcW w:w="1699" w:type="dxa"/>
              </w:tcPr>
            </w:tcPrChange>
          </w:tcPr>
          <w:p w14:paraId="3C54B23C" w14:textId="3DC58138" w:rsidR="00A37CA0" w:rsidRDefault="00A37CA0">
            <w:pPr>
              <w:ind w:firstLine="0"/>
              <w:jc w:val="center"/>
              <w:cnfStyle w:val="000000100000" w:firstRow="0" w:lastRow="0" w:firstColumn="0" w:lastColumn="0" w:oddVBand="0" w:evenVBand="0" w:oddHBand="1" w:evenHBand="0" w:firstRowFirstColumn="0" w:firstRowLastColumn="0" w:lastRowFirstColumn="0" w:lastRowLastColumn="0"/>
              <w:rPr>
                <w:ins w:id="2220" w:author="Selyem Péter Ferenc" w:date="2025-04-30T11:31:00Z"/>
              </w:rPr>
              <w:pPrChange w:id="2221" w:author="Selyem Péter Ferenc" w:date="2025-04-30T11:32:00Z">
                <w:pPr>
                  <w:ind w:firstLine="0"/>
                  <w:cnfStyle w:val="000000100000" w:firstRow="0" w:lastRow="0" w:firstColumn="0" w:lastColumn="0" w:oddVBand="0" w:evenVBand="0" w:oddHBand="1" w:evenHBand="0" w:firstRowFirstColumn="0" w:firstRowLastColumn="0" w:lastRowFirstColumn="0" w:lastRowLastColumn="0"/>
                </w:pPr>
              </w:pPrChange>
            </w:pPr>
            <w:ins w:id="2222" w:author="Selyem Péter Ferenc" w:date="2025-04-30T11:39:00Z">
              <w:r>
                <w:t>User</w:t>
              </w:r>
            </w:ins>
          </w:p>
        </w:tc>
      </w:tr>
      <w:tr w:rsidR="00A37CA0" w14:paraId="56288EF0" w14:textId="77777777" w:rsidTr="00A37CA0">
        <w:trPr>
          <w:ins w:id="2223" w:author="Selyem Péter Ferenc" w:date="2025-04-30T11:31:00Z"/>
        </w:trPr>
        <w:tc>
          <w:tcPr>
            <w:cnfStyle w:val="001000000000" w:firstRow="0" w:lastRow="0" w:firstColumn="1" w:lastColumn="0" w:oddVBand="0" w:evenVBand="0" w:oddHBand="0" w:evenHBand="0" w:firstRowFirstColumn="0" w:firstRowLastColumn="0" w:lastRowFirstColumn="0" w:lastRowLastColumn="0"/>
            <w:tcW w:w="704" w:type="dxa"/>
            <w:vAlign w:val="center"/>
            <w:tcPrChange w:id="2224" w:author="Selyem Péter Ferenc" w:date="2025-04-30T11:33:00Z">
              <w:tcPr>
                <w:tcW w:w="1698" w:type="dxa"/>
                <w:gridSpan w:val="2"/>
              </w:tcPr>
            </w:tcPrChange>
          </w:tcPr>
          <w:p w14:paraId="6294EB25" w14:textId="4E4E7C7A" w:rsidR="00A37CA0" w:rsidRDefault="00A37CA0">
            <w:pPr>
              <w:ind w:firstLine="0"/>
              <w:jc w:val="center"/>
              <w:rPr>
                <w:ins w:id="2225" w:author="Selyem Péter Ferenc" w:date="2025-04-30T11:31:00Z"/>
              </w:rPr>
              <w:pPrChange w:id="2226" w:author="Selyem Péter Ferenc" w:date="2025-04-30T11:32:00Z">
                <w:pPr>
                  <w:ind w:firstLine="0"/>
                </w:pPr>
              </w:pPrChange>
            </w:pPr>
            <w:ins w:id="2227" w:author="Selyem Péter Ferenc" w:date="2025-04-30T11:33:00Z">
              <w:r>
                <w:lastRenderedPageBreak/>
                <w:t>16</w:t>
              </w:r>
            </w:ins>
          </w:p>
        </w:tc>
        <w:tc>
          <w:tcPr>
            <w:tcW w:w="1985" w:type="dxa"/>
            <w:vAlign w:val="center"/>
            <w:tcPrChange w:id="2228" w:author="Selyem Péter Ferenc" w:date="2025-04-30T11:33:00Z">
              <w:tcPr>
                <w:tcW w:w="1698" w:type="dxa"/>
                <w:gridSpan w:val="2"/>
              </w:tcPr>
            </w:tcPrChange>
          </w:tcPr>
          <w:p w14:paraId="060DDDC3" w14:textId="6B9D87C9" w:rsidR="00A37CA0" w:rsidRDefault="00A37CA0">
            <w:pPr>
              <w:ind w:firstLine="0"/>
              <w:jc w:val="center"/>
              <w:cnfStyle w:val="000000000000" w:firstRow="0" w:lastRow="0" w:firstColumn="0" w:lastColumn="0" w:oddVBand="0" w:evenVBand="0" w:oddHBand="0" w:evenHBand="0" w:firstRowFirstColumn="0" w:firstRowLastColumn="0" w:lastRowFirstColumn="0" w:lastRowLastColumn="0"/>
              <w:rPr>
                <w:ins w:id="2229" w:author="Selyem Péter Ferenc" w:date="2025-04-30T11:31:00Z"/>
              </w:rPr>
              <w:pPrChange w:id="2230" w:author="Selyem Péter Ferenc" w:date="2025-04-30T11:32:00Z">
                <w:pPr>
                  <w:ind w:firstLine="0"/>
                  <w:cnfStyle w:val="000000000000" w:firstRow="0" w:lastRow="0" w:firstColumn="0" w:lastColumn="0" w:oddVBand="0" w:evenVBand="0" w:oddHBand="0" w:evenHBand="0" w:firstRowFirstColumn="0" w:firstRowLastColumn="0" w:lastRowFirstColumn="0" w:lastRowLastColumn="0"/>
                </w:pPr>
              </w:pPrChange>
            </w:pPr>
            <w:ins w:id="2231" w:author="Selyem Péter Ferenc" w:date="2025-04-30T11:34:00Z">
              <w:r>
                <w:t>Boro</w:t>
              </w:r>
            </w:ins>
          </w:p>
        </w:tc>
        <w:tc>
          <w:tcPr>
            <w:tcW w:w="2437" w:type="dxa"/>
            <w:vAlign w:val="center"/>
            <w:tcPrChange w:id="2232" w:author="Selyem Péter Ferenc" w:date="2025-04-30T11:33:00Z">
              <w:tcPr>
                <w:tcW w:w="1699" w:type="dxa"/>
              </w:tcPr>
            </w:tcPrChange>
          </w:tcPr>
          <w:p w14:paraId="5D0123DB" w14:textId="03A96588" w:rsidR="00A37CA0" w:rsidRDefault="00A37CA0">
            <w:pPr>
              <w:ind w:firstLine="0"/>
              <w:jc w:val="center"/>
              <w:cnfStyle w:val="000000000000" w:firstRow="0" w:lastRow="0" w:firstColumn="0" w:lastColumn="0" w:oddVBand="0" w:evenVBand="0" w:oddHBand="0" w:evenHBand="0" w:firstRowFirstColumn="0" w:firstRowLastColumn="0" w:lastRowFirstColumn="0" w:lastRowLastColumn="0"/>
              <w:rPr>
                <w:ins w:id="2233" w:author="Selyem Péter Ferenc" w:date="2025-04-30T11:31:00Z"/>
              </w:rPr>
              <w:pPrChange w:id="2234" w:author="Selyem Péter Ferenc" w:date="2025-04-30T11:32:00Z">
                <w:pPr>
                  <w:ind w:firstLine="0"/>
                  <w:cnfStyle w:val="000000000000" w:firstRow="0" w:lastRow="0" w:firstColumn="0" w:lastColumn="0" w:oddVBand="0" w:evenVBand="0" w:oddHBand="0" w:evenHBand="0" w:firstRowFirstColumn="0" w:firstRowLastColumn="0" w:lastRowFirstColumn="0" w:lastRowLastColumn="0"/>
                </w:pPr>
              </w:pPrChange>
            </w:pPr>
            <w:ins w:id="2235" w:author="Selyem Péter Ferenc" w:date="2025-04-30T11:36:00Z">
              <w:r>
                <w:t>Boros Réka</w:t>
              </w:r>
            </w:ins>
          </w:p>
        </w:tc>
        <w:tc>
          <w:tcPr>
            <w:tcW w:w="1676" w:type="dxa"/>
            <w:vAlign w:val="center"/>
            <w:tcPrChange w:id="2236" w:author="Selyem Péter Ferenc" w:date="2025-04-30T11:33:00Z">
              <w:tcPr>
                <w:tcW w:w="1699" w:type="dxa"/>
              </w:tcPr>
            </w:tcPrChange>
          </w:tcPr>
          <w:p w14:paraId="0FC9743C" w14:textId="5F8C5609" w:rsidR="00A37CA0" w:rsidRDefault="00A37CA0">
            <w:pPr>
              <w:ind w:firstLine="0"/>
              <w:jc w:val="center"/>
              <w:cnfStyle w:val="000000000000" w:firstRow="0" w:lastRow="0" w:firstColumn="0" w:lastColumn="0" w:oddVBand="0" w:evenVBand="0" w:oddHBand="0" w:evenHBand="0" w:firstRowFirstColumn="0" w:firstRowLastColumn="0" w:lastRowFirstColumn="0" w:lastRowLastColumn="0"/>
              <w:rPr>
                <w:ins w:id="2237" w:author="Selyem Péter Ferenc" w:date="2025-04-30T11:31:00Z"/>
              </w:rPr>
              <w:pPrChange w:id="2238" w:author="Selyem Péter Ferenc" w:date="2025-04-30T11:32:00Z">
                <w:pPr>
                  <w:ind w:firstLine="0"/>
                  <w:cnfStyle w:val="000000000000" w:firstRow="0" w:lastRow="0" w:firstColumn="0" w:lastColumn="0" w:oddVBand="0" w:evenVBand="0" w:oddHBand="0" w:evenHBand="0" w:firstRowFirstColumn="0" w:firstRowLastColumn="0" w:lastRowFirstColumn="0" w:lastRowLastColumn="0"/>
                </w:pPr>
              </w:pPrChange>
            </w:pPr>
            <w:ins w:id="2239" w:author="Selyem Péter Ferenc" w:date="2025-04-30T11:38:00Z">
              <w:r>
                <w:t>Boro</w:t>
              </w:r>
            </w:ins>
          </w:p>
        </w:tc>
        <w:tc>
          <w:tcPr>
            <w:tcW w:w="1691" w:type="dxa"/>
            <w:vAlign w:val="center"/>
            <w:tcPrChange w:id="2240" w:author="Selyem Péter Ferenc" w:date="2025-04-30T11:33:00Z">
              <w:tcPr>
                <w:tcW w:w="1699" w:type="dxa"/>
              </w:tcPr>
            </w:tcPrChange>
          </w:tcPr>
          <w:p w14:paraId="3E7CD5F3" w14:textId="1970BA4E" w:rsidR="00A37CA0" w:rsidRDefault="00A37CA0">
            <w:pPr>
              <w:ind w:firstLine="0"/>
              <w:jc w:val="center"/>
              <w:cnfStyle w:val="000000000000" w:firstRow="0" w:lastRow="0" w:firstColumn="0" w:lastColumn="0" w:oddVBand="0" w:evenVBand="0" w:oddHBand="0" w:evenHBand="0" w:firstRowFirstColumn="0" w:firstRowLastColumn="0" w:lastRowFirstColumn="0" w:lastRowLastColumn="0"/>
              <w:rPr>
                <w:ins w:id="2241" w:author="Selyem Péter Ferenc" w:date="2025-04-30T11:31:00Z"/>
              </w:rPr>
              <w:pPrChange w:id="2242" w:author="Selyem Péter Ferenc" w:date="2025-04-30T11:32:00Z">
                <w:pPr>
                  <w:ind w:firstLine="0"/>
                  <w:cnfStyle w:val="000000000000" w:firstRow="0" w:lastRow="0" w:firstColumn="0" w:lastColumn="0" w:oddVBand="0" w:evenVBand="0" w:oddHBand="0" w:evenHBand="0" w:firstRowFirstColumn="0" w:firstRowLastColumn="0" w:lastRowFirstColumn="0" w:lastRowLastColumn="0"/>
                </w:pPr>
              </w:pPrChange>
            </w:pPr>
            <w:ins w:id="2243" w:author="Selyem Péter Ferenc" w:date="2025-04-30T11:39:00Z">
              <w:r>
                <w:t>Trainer</w:t>
              </w:r>
            </w:ins>
          </w:p>
        </w:tc>
      </w:tr>
      <w:tr w:rsidR="001B28A8" w14:paraId="4FD47C1D" w14:textId="77777777" w:rsidTr="00A37CA0">
        <w:trPr>
          <w:cnfStyle w:val="000000100000" w:firstRow="0" w:lastRow="0" w:firstColumn="0" w:lastColumn="0" w:oddVBand="0" w:evenVBand="0" w:oddHBand="1" w:evenHBand="0" w:firstRowFirstColumn="0" w:firstRowLastColumn="0" w:lastRowFirstColumn="0" w:lastRowLastColumn="0"/>
          <w:ins w:id="2244" w:author="Selyem Péter Ferenc" w:date="2025-05-05T10:09:00Z"/>
        </w:trPr>
        <w:tc>
          <w:tcPr>
            <w:cnfStyle w:val="001000000000" w:firstRow="0" w:lastRow="0" w:firstColumn="1" w:lastColumn="0" w:oddVBand="0" w:evenVBand="0" w:oddHBand="0" w:evenHBand="0" w:firstRowFirstColumn="0" w:firstRowLastColumn="0" w:lastRowFirstColumn="0" w:lastRowLastColumn="0"/>
            <w:tcW w:w="704" w:type="dxa"/>
            <w:vAlign w:val="center"/>
          </w:tcPr>
          <w:p w14:paraId="1127F4CA" w14:textId="3CBE0625" w:rsidR="001B28A8" w:rsidRDefault="001B28A8">
            <w:pPr>
              <w:ind w:firstLine="0"/>
              <w:jc w:val="center"/>
              <w:rPr>
                <w:ins w:id="2245" w:author="Selyem Péter Ferenc" w:date="2025-05-05T10:09:00Z"/>
              </w:rPr>
            </w:pPr>
            <w:ins w:id="2246" w:author="Selyem Péter Ferenc" w:date="2025-05-05T10:09:00Z">
              <w:r>
                <w:t>17</w:t>
              </w:r>
            </w:ins>
          </w:p>
        </w:tc>
        <w:tc>
          <w:tcPr>
            <w:tcW w:w="1985" w:type="dxa"/>
            <w:vAlign w:val="center"/>
          </w:tcPr>
          <w:p w14:paraId="44E6913F" w14:textId="721A6D6B" w:rsidR="001B28A8" w:rsidRDefault="001B28A8">
            <w:pPr>
              <w:ind w:firstLine="0"/>
              <w:jc w:val="center"/>
              <w:cnfStyle w:val="000000100000" w:firstRow="0" w:lastRow="0" w:firstColumn="0" w:lastColumn="0" w:oddVBand="0" w:evenVBand="0" w:oddHBand="1" w:evenHBand="0" w:firstRowFirstColumn="0" w:firstRowLastColumn="0" w:lastRowFirstColumn="0" w:lastRowLastColumn="0"/>
              <w:rPr>
                <w:ins w:id="2247" w:author="Selyem Péter Ferenc" w:date="2025-05-05T10:09:00Z"/>
              </w:rPr>
            </w:pPr>
            <w:ins w:id="2248" w:author="Selyem Péter Ferenc" w:date="2025-05-05T10:09:00Z">
              <w:r>
                <w:t>Spider-man</w:t>
              </w:r>
            </w:ins>
          </w:p>
        </w:tc>
        <w:tc>
          <w:tcPr>
            <w:tcW w:w="2437" w:type="dxa"/>
            <w:vAlign w:val="center"/>
          </w:tcPr>
          <w:p w14:paraId="5C5EE9A3" w14:textId="3F81BD5B" w:rsidR="001B28A8" w:rsidRDefault="001B28A8">
            <w:pPr>
              <w:ind w:firstLine="0"/>
              <w:jc w:val="center"/>
              <w:cnfStyle w:val="000000100000" w:firstRow="0" w:lastRow="0" w:firstColumn="0" w:lastColumn="0" w:oddVBand="0" w:evenVBand="0" w:oddHBand="1" w:evenHBand="0" w:firstRowFirstColumn="0" w:firstRowLastColumn="0" w:lastRowFirstColumn="0" w:lastRowLastColumn="0"/>
              <w:rPr>
                <w:ins w:id="2249" w:author="Selyem Péter Ferenc" w:date="2025-05-05T10:09:00Z"/>
              </w:rPr>
            </w:pPr>
            <w:ins w:id="2250" w:author="Selyem Péter Ferenc" w:date="2025-05-05T10:09:00Z">
              <w:r>
                <w:t>Peter Parker</w:t>
              </w:r>
            </w:ins>
          </w:p>
        </w:tc>
        <w:tc>
          <w:tcPr>
            <w:tcW w:w="1676" w:type="dxa"/>
            <w:vAlign w:val="center"/>
          </w:tcPr>
          <w:p w14:paraId="4036048E" w14:textId="15B4595E" w:rsidR="001B28A8" w:rsidRDefault="001B28A8">
            <w:pPr>
              <w:ind w:firstLine="0"/>
              <w:jc w:val="center"/>
              <w:cnfStyle w:val="000000100000" w:firstRow="0" w:lastRow="0" w:firstColumn="0" w:lastColumn="0" w:oddVBand="0" w:evenVBand="0" w:oddHBand="1" w:evenHBand="0" w:firstRowFirstColumn="0" w:firstRowLastColumn="0" w:lastRowFirstColumn="0" w:lastRowLastColumn="0"/>
              <w:rPr>
                <w:ins w:id="2251" w:author="Selyem Péter Ferenc" w:date="2025-05-05T10:09:00Z"/>
              </w:rPr>
            </w:pPr>
            <w:ins w:id="2252" w:author="Selyem Péter Ferenc" w:date="2025-05-05T10:09:00Z">
              <w:r>
                <w:t>Spider-man</w:t>
              </w:r>
            </w:ins>
          </w:p>
        </w:tc>
        <w:tc>
          <w:tcPr>
            <w:tcW w:w="1691" w:type="dxa"/>
            <w:vAlign w:val="center"/>
          </w:tcPr>
          <w:p w14:paraId="73599C77" w14:textId="7697F268" w:rsidR="001B28A8" w:rsidRDefault="001B28A8">
            <w:pPr>
              <w:ind w:firstLine="0"/>
              <w:jc w:val="center"/>
              <w:cnfStyle w:val="000000100000" w:firstRow="0" w:lastRow="0" w:firstColumn="0" w:lastColumn="0" w:oddVBand="0" w:evenVBand="0" w:oddHBand="1" w:evenHBand="0" w:firstRowFirstColumn="0" w:firstRowLastColumn="0" w:lastRowFirstColumn="0" w:lastRowLastColumn="0"/>
              <w:rPr>
                <w:ins w:id="2253" w:author="Selyem Péter Ferenc" w:date="2025-05-05T10:09:00Z"/>
              </w:rPr>
            </w:pPr>
            <w:ins w:id="2254" w:author="Selyem Péter Ferenc" w:date="2025-05-05T10:09:00Z">
              <w:r>
                <w:t>Trainer</w:t>
              </w:r>
            </w:ins>
          </w:p>
        </w:tc>
      </w:tr>
    </w:tbl>
    <w:p w14:paraId="66A280C5" w14:textId="27D0E94E" w:rsidR="00A37CA0" w:rsidRPr="007E27FC" w:rsidDel="00E62D55" w:rsidRDefault="00E62D55" w:rsidP="007E27FC">
      <w:pPr>
        <w:rPr>
          <w:ins w:id="2255" w:author="Selyem Péter Ferenc" w:date="2025-04-30T09:30:00Z"/>
          <w:del w:id="2256" w:author="Péter Selyem" w:date="2025-05-05T19:27:00Z" w16du:dateUtc="2025-05-05T17:27:00Z"/>
        </w:rPr>
        <w:pPrChange w:id="2257" w:author="Selyem Péter Ferenc" w:date="2025-04-30T11:30:00Z">
          <w:pPr>
            <w:keepNext/>
            <w:ind w:firstLine="0"/>
            <w:jc w:val="center"/>
          </w:pPr>
        </w:pPrChange>
      </w:pPr>
      <w:ins w:id="2258" w:author="Selyem Péter Ferenc" w:date="2025-04-30T09:52:00Z">
        <w:del w:id="2259" w:author="Péter Selyem" w:date="2025-05-06T07:15:00Z" w16du:dateUtc="2025-05-06T05:15:00Z">
          <w:r w:rsidDel="00AC7F8F">
            <w:rPr>
              <w:noProof/>
              <w:lang w:eastAsia="hu-HU"/>
            </w:rPr>
            <mc:AlternateContent>
              <mc:Choice Requires="wps">
                <w:drawing>
                  <wp:anchor distT="0" distB="0" distL="114300" distR="114300" simplePos="0" relativeHeight="251683840" behindDoc="0" locked="0" layoutInCell="1" allowOverlap="1" wp14:anchorId="14E3A999" wp14:editId="14932BA8">
                    <wp:simplePos x="0" y="0"/>
                    <wp:positionH relativeFrom="column">
                      <wp:posOffset>1070610</wp:posOffset>
                    </wp:positionH>
                    <wp:positionV relativeFrom="paragraph">
                      <wp:posOffset>7828390</wp:posOffset>
                    </wp:positionV>
                    <wp:extent cx="3251835" cy="635"/>
                    <wp:effectExtent l="0" t="0" r="0" b="0"/>
                    <wp:wrapTopAndBottom/>
                    <wp:docPr id="23" name="Szövegdoboz 23"/>
                    <wp:cNvGraphicFramePr/>
                    <a:graphic xmlns:a="http://schemas.openxmlformats.org/drawingml/2006/main">
                      <a:graphicData uri="http://schemas.microsoft.com/office/word/2010/wordprocessingShape">
                        <wps:wsp>
                          <wps:cNvSpPr txBox="1"/>
                          <wps:spPr>
                            <a:xfrm>
                              <a:off x="0" y="0"/>
                              <a:ext cx="3251835" cy="635"/>
                            </a:xfrm>
                            <a:prstGeom prst="rect">
                              <a:avLst/>
                            </a:prstGeom>
                            <a:solidFill>
                              <a:prstClr val="white"/>
                            </a:solidFill>
                            <a:ln>
                              <a:noFill/>
                            </a:ln>
                          </wps:spPr>
                          <wps:txbx>
                            <w:txbxContent>
                              <w:p w14:paraId="4EBF9D50" w14:textId="3E1905E3" w:rsidR="00544A61" w:rsidRPr="00D54E12" w:rsidRDefault="00544A61">
                                <w:pPr>
                                  <w:pStyle w:val="Kpalrs"/>
                                  <w:rPr>
                                    <w:noProof/>
                                  </w:rPr>
                                  <w:pPrChange w:id="2260" w:author="Selyem Péter Ferenc" w:date="2025-04-30T09:52:00Z">
                                    <w:pPr/>
                                  </w:pPrChange>
                                </w:pPr>
                                <w:ins w:id="2261" w:author="Selyem Péter Ferenc" w:date="2025-04-30T09:52:00Z">
                                  <w:r>
                                    <w:rPr>
                                      <w:noProof/>
                                    </w:rPr>
                                    <w:fldChar w:fldCharType="begin"/>
                                  </w:r>
                                  <w:r>
                                    <w:rPr>
                                      <w:noProof/>
                                    </w:rPr>
                                    <w:instrText xml:space="preserve"> SEQ ábra \* ARABIC </w:instrText>
                                  </w:r>
                                </w:ins>
                                <w:r>
                                  <w:rPr>
                                    <w:noProof/>
                                  </w:rPr>
                                  <w:fldChar w:fldCharType="separate"/>
                                </w:r>
                                <w:bookmarkStart w:id="2262" w:name="_Toc197409313"/>
                                <w:bookmarkStart w:id="2263" w:name="_Toc197409592"/>
                                <w:ins w:id="2264" w:author="Selyem Péter Ferenc" w:date="2025-04-30T09:52:00Z">
                                  <w:r>
                                    <w:rPr>
                                      <w:noProof/>
                                    </w:rPr>
                                    <w:t>11</w:t>
                                  </w:r>
                                  <w:r>
                                    <w:rPr>
                                      <w:noProof/>
                                    </w:rPr>
                                    <w:fldChar w:fldCharType="end"/>
                                  </w:r>
                                  <w:r>
                                    <w:t>. ábra</w:t>
                                  </w:r>
                                  <w:bookmarkEnd w:id="2262"/>
                                  <w:bookmarkEnd w:id="2263"/>
                                  <w:del w:id="2265" w:author="Péter Selyem" w:date="2025-05-06T07:15:00Z" w16du:dateUtc="2025-05-06T05:15:00Z">
                                    <w:r w:rsidDel="00AC7F8F">
                                      <w:delText>: Regisztrációs oldal</w:delText>
                                    </w:r>
                                  </w:del>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E3A999" id="Szövegdoboz 23" o:spid="_x0000_s1031" type="#_x0000_t202" style="position:absolute;left:0;text-align:left;margin-left:84.3pt;margin-top:616.4pt;width:256.05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" stroked="f">
                    <v:textbox style="mso-fit-shape-to-text:t" inset="0,0,0,0">
                      <w:txbxContent>
                        <w:p w14:paraId="4EBF9D50" w14:textId="3E1905E3" w:rsidR="00544A61" w:rsidRPr="00D54E12" w:rsidRDefault="00544A61">
                          <w:pPr>
                            <w:pStyle w:val="Kpalrs"/>
                            <w:rPr>
                              <w:noProof/>
                            </w:rPr>
                            <w:pPrChange w:id="2266" w:author="Selyem Péter Ferenc" w:date="2025-04-30T09:52:00Z">
                              <w:pPr/>
                            </w:pPrChange>
                          </w:pPr>
                          <w:ins w:id="2267" w:author="Selyem Péter Ferenc" w:date="2025-04-30T09:52:00Z">
                            <w:r>
                              <w:rPr>
                                <w:noProof/>
                              </w:rPr>
                              <w:fldChar w:fldCharType="begin"/>
                            </w:r>
                            <w:r>
                              <w:rPr>
                                <w:noProof/>
                              </w:rPr>
                              <w:instrText xml:space="preserve"> SEQ ábra \* ARABIC </w:instrText>
                            </w:r>
                          </w:ins>
                          <w:r>
                            <w:rPr>
                              <w:noProof/>
                            </w:rPr>
                            <w:fldChar w:fldCharType="separate"/>
                          </w:r>
                          <w:bookmarkStart w:id="2268" w:name="_Toc197409313"/>
                          <w:bookmarkStart w:id="2269" w:name="_Toc197409592"/>
                          <w:ins w:id="2270" w:author="Selyem Péter Ferenc" w:date="2025-04-30T09:52:00Z">
                            <w:r>
                              <w:rPr>
                                <w:noProof/>
                              </w:rPr>
                              <w:t>11</w:t>
                            </w:r>
                            <w:r>
                              <w:rPr>
                                <w:noProof/>
                              </w:rPr>
                              <w:fldChar w:fldCharType="end"/>
                            </w:r>
                            <w:r>
                              <w:t>. ábra</w:t>
                            </w:r>
                            <w:bookmarkEnd w:id="2268"/>
                            <w:bookmarkEnd w:id="2269"/>
                            <w:del w:id="2271" w:author="Péter Selyem" w:date="2025-05-06T07:15:00Z" w16du:dateUtc="2025-05-06T05:15:00Z">
                              <w:r w:rsidDel="00AC7F8F">
                                <w:delText>: Regisztrációs oldal</w:delText>
                              </w:r>
                            </w:del>
                          </w:ins>
                        </w:p>
                      </w:txbxContent>
                    </v:textbox>
                    <w10:wrap type="topAndBottom"/>
                  </v:shape>
                </w:pict>
              </mc:Fallback>
            </mc:AlternateContent>
          </w:r>
        </w:del>
      </w:ins>
      <w:ins w:id="2272" w:author="Selyem Péter Ferenc" w:date="2025-04-30T09:33:00Z">
        <w:r w:rsidRPr="007E27FC">
          <w:drawing>
            <wp:anchor distT="0" distB="0" distL="114300" distR="114300" simplePos="0" relativeHeight="251681792" behindDoc="0" locked="0" layoutInCell="1" allowOverlap="1" wp14:anchorId="6F51D24C" wp14:editId="4632E0D1">
              <wp:simplePos x="0" y="0"/>
              <wp:positionH relativeFrom="margin">
                <wp:posOffset>1070753</wp:posOffset>
              </wp:positionH>
              <wp:positionV relativeFrom="paragraph">
                <wp:posOffset>3365019</wp:posOffset>
              </wp:positionV>
              <wp:extent cx="3252159" cy="4411978"/>
              <wp:effectExtent l="0" t="0" r="5715" b="8255"/>
              <wp:wrapTopAndBottom/>
              <wp:docPr id="17" name="Kép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reg.PNG"/>
                      <pic:cNvPicPr/>
                    </pic:nvPicPr>
                    <pic:blipFill>
                      <a:blip r:embed="rId34">
                        <a:extLst>
                          <a:ext uri="{28A0092B-C50C-407E-A947-70E740481C1C}">
                            <a14:useLocalDpi xmlns:a14="http://schemas.microsoft.com/office/drawing/2010/main" val="0"/>
                          </a:ext>
                        </a:extLst>
                      </a:blip>
                      <a:stretch>
                        <a:fillRect/>
                      </a:stretch>
                    </pic:blipFill>
                    <pic:spPr>
                      <a:xfrm>
                        <a:off x="0" y="0"/>
                        <a:ext cx="3252159" cy="4411978"/>
                      </a:xfrm>
                      <a:prstGeom prst="rect">
                        <a:avLst/>
                      </a:prstGeom>
                    </pic:spPr>
                  </pic:pic>
                </a:graphicData>
              </a:graphic>
            </wp:anchor>
          </w:drawing>
        </w:r>
      </w:ins>
      <w:ins w:id="2273" w:author="Selyem Péter Ferenc" w:date="2025-04-30T09:31:00Z">
        <w:del w:id="2274" w:author="Péter Selyem" w:date="2025-05-06T07:14:00Z" w16du:dateUtc="2025-05-06T05:14:00Z">
          <w:r w:rsidRPr="007E27FC" w:rsidDel="00AC7F8F">
            <mc:AlternateContent>
              <mc:Choice Requires="wps">
                <w:drawing>
                  <wp:anchor distT="0" distB="0" distL="114300" distR="114300" simplePos="0" relativeHeight="251680768" behindDoc="0" locked="0" layoutInCell="1" allowOverlap="1" wp14:anchorId="53FEE9F8" wp14:editId="37544F96">
                    <wp:simplePos x="0" y="0"/>
                    <wp:positionH relativeFrom="column">
                      <wp:posOffset>915101</wp:posOffset>
                    </wp:positionH>
                    <wp:positionV relativeFrom="paragraph">
                      <wp:posOffset>3095450</wp:posOffset>
                    </wp:positionV>
                    <wp:extent cx="3420745" cy="635"/>
                    <wp:effectExtent l="0" t="0" r="8255" b="2540"/>
                    <wp:wrapTopAndBottom/>
                    <wp:docPr id="16" name="Szövegdoboz 16"/>
                    <wp:cNvGraphicFramePr/>
                    <a:graphic xmlns:a="http://schemas.openxmlformats.org/drawingml/2006/main">
                      <a:graphicData uri="http://schemas.microsoft.com/office/word/2010/wordprocessingShape">
                        <wps:wsp>
                          <wps:cNvSpPr txBox="1"/>
                          <wps:spPr>
                            <a:xfrm>
                              <a:off x="0" y="0"/>
                              <a:ext cx="3420745" cy="635"/>
                            </a:xfrm>
                            <a:prstGeom prst="rect">
                              <a:avLst/>
                            </a:prstGeom>
                            <a:solidFill>
                              <a:prstClr val="white"/>
                            </a:solidFill>
                            <a:ln>
                              <a:noFill/>
                            </a:ln>
                          </wps:spPr>
                          <wps:txbx>
                            <w:txbxContent>
                              <w:p w14:paraId="6C8FD080" w14:textId="0ED78FFD" w:rsidR="00544A61" w:rsidRPr="00CE1BDC" w:rsidRDefault="00544A61">
                                <w:pPr>
                                  <w:pStyle w:val="Kpalrs"/>
                                  <w:rPr>
                                    <w:noProof/>
                                  </w:rPr>
                                </w:pPr>
                                <w:ins w:id="2275" w:author="Selyem Péter Ferenc" w:date="2025-04-30T09:31:00Z">
                                  <w:r>
                                    <w:rPr>
                                      <w:noProof/>
                                    </w:rPr>
                                    <w:fldChar w:fldCharType="begin"/>
                                  </w:r>
                                  <w:r>
                                    <w:rPr>
                                      <w:noProof/>
                                    </w:rPr>
                                    <w:instrText xml:space="preserve"> SEQ ábra \* ARABIC </w:instrText>
                                  </w:r>
                                </w:ins>
                                <w:r>
                                  <w:rPr>
                                    <w:noProof/>
                                  </w:rPr>
                                  <w:fldChar w:fldCharType="separate"/>
                                </w:r>
                                <w:bookmarkStart w:id="2276" w:name="_Toc197409314"/>
                                <w:bookmarkStart w:id="2277" w:name="_Toc197409593"/>
                                <w:ins w:id="2278" w:author="Selyem Péter Ferenc" w:date="2025-04-30T09:31:00Z">
                                  <w:r>
                                    <w:rPr>
                                      <w:noProof/>
                                    </w:rPr>
                                    <w:t>10</w:t>
                                  </w:r>
                                  <w:r>
                                    <w:rPr>
                                      <w:noProof/>
                                    </w:rPr>
                                    <w:fldChar w:fldCharType="end"/>
                                  </w:r>
                                  <w:r>
                                    <w:t>. ábra</w:t>
                                  </w:r>
                                  <w:bookmarkEnd w:id="2276"/>
                                  <w:bookmarkEnd w:id="2277"/>
                                  <w:del w:id="2279" w:author="Péter Selyem" w:date="2025-05-06T07:14:00Z" w16du:dateUtc="2025-05-06T05:14:00Z">
                                    <w:r w:rsidDel="00AC7F8F">
                                      <w:delText>: Bejelentkezés utáni navigációs ablak</w:delText>
                                    </w:r>
                                  </w:del>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3FEE9F8" id="Szövegdoboz 16" o:spid="_x0000_s1032" type="#_x0000_t202" style="position:absolute;left:0;text-align:left;margin-left:72.05pt;margin-top:243.75pt;width:269.35pt;height:.05pt;z-index:251680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" stroked="f">
                    <v:textbox style="mso-fit-shape-to-text:t" inset="0,0,0,0">
                      <w:txbxContent>
                        <w:p w14:paraId="6C8FD080" w14:textId="0ED78FFD" w:rsidR="00544A61" w:rsidRPr="00CE1BDC" w:rsidRDefault="00544A61">
                          <w:pPr>
                            <w:pStyle w:val="Kpalrs"/>
                            <w:rPr>
                              <w:noProof/>
                            </w:rPr>
                          </w:pPr>
                          <w:ins w:id="2280" w:author="Selyem Péter Ferenc" w:date="2025-04-30T09:31:00Z">
                            <w:r>
                              <w:rPr>
                                <w:noProof/>
                              </w:rPr>
                              <w:fldChar w:fldCharType="begin"/>
                            </w:r>
                            <w:r>
                              <w:rPr>
                                <w:noProof/>
                              </w:rPr>
                              <w:instrText xml:space="preserve"> SEQ ábra \* ARABIC </w:instrText>
                            </w:r>
                          </w:ins>
                          <w:r>
                            <w:rPr>
                              <w:noProof/>
                            </w:rPr>
                            <w:fldChar w:fldCharType="separate"/>
                          </w:r>
                          <w:bookmarkStart w:id="2281" w:name="_Toc197409314"/>
                          <w:bookmarkStart w:id="2282" w:name="_Toc197409593"/>
                          <w:ins w:id="2283" w:author="Selyem Péter Ferenc" w:date="2025-04-30T09:31:00Z">
                            <w:r>
                              <w:rPr>
                                <w:noProof/>
                              </w:rPr>
                              <w:t>10</w:t>
                            </w:r>
                            <w:r>
                              <w:rPr>
                                <w:noProof/>
                              </w:rPr>
                              <w:fldChar w:fldCharType="end"/>
                            </w:r>
                            <w:r>
                              <w:t>. ábra</w:t>
                            </w:r>
                            <w:bookmarkEnd w:id="2281"/>
                            <w:bookmarkEnd w:id="2282"/>
                            <w:del w:id="2284" w:author="Péter Selyem" w:date="2025-05-06T07:14:00Z" w16du:dateUtc="2025-05-06T05:14:00Z">
                              <w:r w:rsidDel="00AC7F8F">
                                <w:delText>: Bejelentkezés utáni navigációs ablak</w:delText>
                              </w:r>
                            </w:del>
                          </w:ins>
                        </w:p>
                      </w:txbxContent>
                    </v:textbox>
                    <w10:wrap type="topAndBottom"/>
                  </v:shape>
                </w:pict>
              </mc:Fallback>
            </mc:AlternateContent>
          </w:r>
        </w:del>
        <w:r w:rsidRPr="007E27FC">
          <w:drawing>
            <wp:anchor distT="0" distB="0" distL="114300" distR="114300" simplePos="0" relativeHeight="251678720" behindDoc="0" locked="0" layoutInCell="1" allowOverlap="1" wp14:anchorId="597FB26B" wp14:editId="3795397E">
              <wp:simplePos x="0" y="0"/>
              <wp:positionH relativeFrom="margin">
                <wp:posOffset>1385920</wp:posOffset>
              </wp:positionH>
              <wp:positionV relativeFrom="paragraph">
                <wp:posOffset>253256</wp:posOffset>
              </wp:positionV>
              <wp:extent cx="2333951" cy="2810267"/>
              <wp:effectExtent l="0" t="0" r="9525" b="0"/>
              <wp:wrapTopAndBottom/>
              <wp:docPr id="15" name="Kép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logged in.PNG"/>
                      <pic:cNvPicPr/>
                    </pic:nvPicPr>
                    <pic:blipFill>
                      <a:blip r:embed="rId32">
                        <a:extLst>
                          <a:ext uri="{28A0092B-C50C-407E-A947-70E740481C1C}">
                            <a14:useLocalDpi xmlns:a14="http://schemas.microsoft.com/office/drawing/2010/main" val="0"/>
                          </a:ext>
                        </a:extLst>
                      </a:blip>
                      <a:stretch>
                        <a:fillRect/>
                      </a:stretch>
                    </pic:blipFill>
                    <pic:spPr>
                      <a:xfrm>
                        <a:off x="0" y="0"/>
                        <a:ext cx="2333951" cy="2810267"/>
                      </a:xfrm>
                      <a:prstGeom prst="rect">
                        <a:avLst/>
                      </a:prstGeom>
                    </pic:spPr>
                  </pic:pic>
                </a:graphicData>
              </a:graphic>
            </wp:anchor>
          </w:drawing>
        </w:r>
      </w:ins>
    </w:p>
    <w:p w14:paraId="58D0F2CD" w14:textId="78DD3337" w:rsidR="00B70EEE" w:rsidRPr="007E27FC" w:rsidRDefault="00B70EEE" w:rsidP="007E27FC">
      <w:pPr>
        <w:rPr>
          <w:ins w:id="2285" w:author="Selyem Péter Ferenc" w:date="2025-04-30T09:31:00Z"/>
        </w:rPr>
        <w:pPrChange w:id="2286" w:author="Péter Selyem" w:date="2025-05-05T19:27:00Z" w16du:dateUtc="2025-05-05T17:27:00Z">
          <w:pPr>
            <w:pStyle w:val="Kpalrs"/>
          </w:pPr>
        </w:pPrChange>
      </w:pPr>
    </w:p>
    <w:p w14:paraId="448BD682" w14:textId="3B571EB1" w:rsidR="00E62D55" w:rsidRDefault="00E62D55">
      <w:pPr>
        <w:pStyle w:val="Cmsor2"/>
        <w:rPr>
          <w:ins w:id="2287" w:author="Péter Selyem" w:date="2025-05-05T19:19:00Z" w16du:dateUtc="2025-05-05T17:19:00Z"/>
        </w:rPr>
        <w:pPrChange w:id="2288" w:author="Péter Selyem" w:date="2025-05-05T19:26:00Z" w16du:dateUtc="2025-05-05T17:26:00Z">
          <w:pPr/>
        </w:pPrChange>
      </w:pPr>
      <w:bookmarkStart w:id="2289" w:name="_Toc197366499"/>
      <w:ins w:id="2290" w:author="Péter Selyem" w:date="2025-05-05T19:23:00Z" w16du:dateUtc="2025-05-05T17:23:00Z">
        <w:r>
          <w:lastRenderedPageBreak/>
          <w:t>Jegyek oldal</w:t>
        </w:r>
      </w:ins>
      <w:bookmarkEnd w:id="2289"/>
    </w:p>
    <w:p w14:paraId="79C3945C" w14:textId="0BAEDE5D" w:rsidR="003C2FE5" w:rsidRDefault="00EC61FD">
      <w:pPr>
        <w:ind w:left="567" w:firstLine="0"/>
        <w:rPr>
          <w:ins w:id="2291" w:author="Péter Selyem" w:date="2025-05-06T06:23:00Z" w16du:dateUtc="2025-05-06T04:23:00Z"/>
        </w:rPr>
        <w:pPrChange w:id="2292" w:author="Péter Selyem" w:date="2025-05-06T07:31:00Z" w16du:dateUtc="2025-05-06T05:31:00Z">
          <w:pPr/>
        </w:pPrChange>
      </w:pPr>
      <w:ins w:id="2293" w:author="Selyem Péter Ferenc" w:date="2025-05-05T10:13:00Z">
        <w:del w:id="2294" w:author="Péter Selyem" w:date="2025-05-06T07:15:00Z" w16du:dateUtc="2025-05-06T05:15:00Z">
          <w:r w:rsidDel="00AC7F8F">
            <w:rPr>
              <w:noProof/>
              <w:lang w:eastAsia="hu-HU"/>
            </w:rPr>
            <mc:AlternateContent>
              <mc:Choice Requires="wps">
                <w:drawing>
                  <wp:anchor distT="0" distB="0" distL="114300" distR="114300" simplePos="0" relativeHeight="251692032" behindDoc="0" locked="0" layoutInCell="1" allowOverlap="1" wp14:anchorId="28C174B8" wp14:editId="5FA159E8">
                    <wp:simplePos x="0" y="0"/>
                    <wp:positionH relativeFrom="column">
                      <wp:posOffset>26670</wp:posOffset>
                    </wp:positionH>
                    <wp:positionV relativeFrom="paragraph">
                      <wp:posOffset>8072755</wp:posOffset>
                    </wp:positionV>
                    <wp:extent cx="5399405" cy="635"/>
                    <wp:effectExtent l="0" t="0" r="0" b="0"/>
                    <wp:wrapTopAndBottom/>
                    <wp:docPr id="8" name="Szövegdoboz 8"/>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14:paraId="264A7D38" w14:textId="5B03B308" w:rsidR="00544A61" w:rsidRPr="00FF23DA" w:rsidRDefault="00544A61">
                                <w:pPr>
                                  <w:pStyle w:val="Kpalrs"/>
                                  <w:rPr>
                                    <w:noProof/>
                                  </w:rPr>
                                  <w:pPrChange w:id="2295" w:author="Selyem Péter Ferenc" w:date="2025-05-05T10:13:00Z">
                                    <w:pPr/>
                                  </w:pPrChange>
                                </w:pPr>
                                <w:ins w:id="2296" w:author="Selyem Péter Ferenc" w:date="2025-05-05T10:13:00Z">
                                  <w:r>
                                    <w:rPr>
                                      <w:noProof/>
                                    </w:rPr>
                                    <w:fldChar w:fldCharType="begin"/>
                                  </w:r>
                                  <w:r>
                                    <w:rPr>
                                      <w:noProof/>
                                    </w:rPr>
                                    <w:instrText xml:space="preserve"> SEQ ábra \* ARABIC </w:instrText>
                                  </w:r>
                                </w:ins>
                                <w:r>
                                  <w:rPr>
                                    <w:noProof/>
                                  </w:rPr>
                                  <w:fldChar w:fldCharType="separate"/>
                                </w:r>
                                <w:bookmarkStart w:id="2297" w:name="_Toc197409315"/>
                                <w:bookmarkStart w:id="2298" w:name="_Toc197409594"/>
                                <w:ins w:id="2299" w:author="Selyem Péter Ferenc" w:date="2025-05-05T10:13:00Z">
                                  <w:r>
                                    <w:rPr>
                                      <w:noProof/>
                                    </w:rPr>
                                    <w:t>13</w:t>
                                  </w:r>
                                  <w:r>
                                    <w:rPr>
                                      <w:noProof/>
                                    </w:rPr>
                                    <w:fldChar w:fldCharType="end"/>
                                  </w:r>
                                  <w:r>
                                    <w:t>. ábra: Vásárló felugró ablak</w:t>
                                  </w:r>
                                </w:ins>
                                <w:bookmarkEnd w:id="2297"/>
                                <w:bookmarkEnd w:id="22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C174B8" id="Szövegdoboz 8" o:spid="_x0000_s1033" type="#_x0000_t202" style="position:absolute;left:0;text-align:left;margin-left:2.1pt;margin-top:635.65pt;width:425.15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" stroked="f">
                    <v:textbox style="mso-fit-shape-to-text:t" inset="0,0,0,0">
                      <w:txbxContent>
                        <w:p w14:paraId="264A7D38" w14:textId="5B03B308" w:rsidR="00544A61" w:rsidRPr="00FF23DA" w:rsidRDefault="00544A61">
                          <w:pPr>
                            <w:pStyle w:val="Kpalrs"/>
                            <w:rPr>
                              <w:noProof/>
                            </w:rPr>
                            <w:pPrChange w:id="2300" w:author="Selyem Péter Ferenc" w:date="2025-05-05T10:13:00Z">
                              <w:pPr/>
                            </w:pPrChange>
                          </w:pPr>
                          <w:ins w:id="2301" w:author="Selyem Péter Ferenc" w:date="2025-05-05T10:13:00Z">
                            <w:r>
                              <w:rPr>
                                <w:noProof/>
                              </w:rPr>
                              <w:fldChar w:fldCharType="begin"/>
                            </w:r>
                            <w:r>
                              <w:rPr>
                                <w:noProof/>
                              </w:rPr>
                              <w:instrText xml:space="preserve"> SEQ ábra \* ARABIC </w:instrText>
                            </w:r>
                          </w:ins>
                          <w:r>
                            <w:rPr>
                              <w:noProof/>
                            </w:rPr>
                            <w:fldChar w:fldCharType="separate"/>
                          </w:r>
                          <w:bookmarkStart w:id="2302" w:name="_Toc197409315"/>
                          <w:bookmarkStart w:id="2303" w:name="_Toc197409594"/>
                          <w:ins w:id="2304" w:author="Selyem Péter Ferenc" w:date="2025-05-05T10:13:00Z">
                            <w:r>
                              <w:rPr>
                                <w:noProof/>
                              </w:rPr>
                              <w:t>13</w:t>
                            </w:r>
                            <w:r>
                              <w:rPr>
                                <w:noProof/>
                              </w:rPr>
                              <w:fldChar w:fldCharType="end"/>
                            </w:r>
                            <w:r>
                              <w:t>. ábra: Vásárló felugró ablak</w:t>
                            </w:r>
                          </w:ins>
                          <w:bookmarkEnd w:id="2302"/>
                          <w:bookmarkEnd w:id="2303"/>
                        </w:p>
                      </w:txbxContent>
                    </v:textbox>
                    <w10:wrap type="topAndBottom"/>
                  </v:shape>
                </w:pict>
              </mc:Fallback>
            </mc:AlternateContent>
          </w:r>
        </w:del>
        <w:r w:rsidRPr="007A00BC">
          <w:rPr>
            <w:noProof/>
            <w:rPrChange w:id="2305" w:author="Péter Selyem" w:date="2025-05-06T07:31:00Z" w16du:dateUtc="2025-05-06T05:31:00Z">
              <w:rPr>
                <w:noProof/>
                <w:lang w:eastAsia="hu-HU"/>
              </w:rPr>
            </w:rPrChange>
          </w:rPr>
          <w:drawing>
            <wp:anchor distT="0" distB="0" distL="114300" distR="114300" simplePos="0" relativeHeight="251689984" behindDoc="0" locked="0" layoutInCell="1" allowOverlap="1" wp14:anchorId="13FD4E88" wp14:editId="626E6C81">
              <wp:simplePos x="0" y="0"/>
              <wp:positionH relativeFrom="margin">
                <wp:posOffset>854075</wp:posOffset>
              </wp:positionH>
              <wp:positionV relativeFrom="paragraph">
                <wp:posOffset>5387340</wp:posOffset>
              </wp:positionV>
              <wp:extent cx="3733800" cy="2757805"/>
              <wp:effectExtent l="0" t="0" r="0" b="4445"/>
              <wp:wrapTopAndBottom/>
              <wp:docPr id="3"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uying.PNG"/>
                      <pic:cNvPicPr/>
                    </pic:nvPicPr>
                    <pic:blipFill>
                      <a:blip r:embed="rId35">
                        <a:extLst>
                          <a:ext uri="{28A0092B-C50C-407E-A947-70E740481C1C}">
                            <a14:useLocalDpi xmlns:a14="http://schemas.microsoft.com/office/drawing/2010/main" val="0"/>
                          </a:ext>
                        </a:extLst>
                      </a:blip>
                      <a:stretch>
                        <a:fillRect/>
                      </a:stretch>
                    </pic:blipFill>
                    <pic:spPr>
                      <a:xfrm>
                        <a:off x="0" y="0"/>
                        <a:ext cx="3733800" cy="2757805"/>
                      </a:xfrm>
                      <a:prstGeom prst="rect">
                        <a:avLst/>
                      </a:prstGeom>
                    </pic:spPr>
                  </pic:pic>
                </a:graphicData>
              </a:graphic>
              <wp14:sizeRelH relativeFrom="margin">
                <wp14:pctWidth>0</wp14:pctWidth>
              </wp14:sizeRelH>
              <wp14:sizeRelV relativeFrom="margin">
                <wp14:pctHeight>0</wp14:pctHeight>
              </wp14:sizeRelV>
            </wp:anchor>
          </w:drawing>
        </w:r>
      </w:ins>
      <w:ins w:id="2306" w:author="Selyem Péter Ferenc" w:date="2025-04-30T09:52:00Z">
        <w:del w:id="2307" w:author="Péter Selyem" w:date="2025-05-06T07:15:00Z" w16du:dateUtc="2025-05-06T05:15:00Z">
          <w:r w:rsidDel="00AC7F8F">
            <w:rPr>
              <w:noProof/>
              <w:lang w:eastAsia="hu-HU"/>
            </w:rPr>
            <mc:AlternateContent>
              <mc:Choice Requires="wps">
                <w:drawing>
                  <wp:anchor distT="0" distB="0" distL="114300" distR="114300" simplePos="0" relativeHeight="251688960" behindDoc="0" locked="0" layoutInCell="1" allowOverlap="1" wp14:anchorId="392B6A86" wp14:editId="05AB8FBD">
                    <wp:simplePos x="0" y="0"/>
                    <wp:positionH relativeFrom="column">
                      <wp:posOffset>201930</wp:posOffset>
                    </wp:positionH>
                    <wp:positionV relativeFrom="paragraph">
                      <wp:posOffset>5065395</wp:posOffset>
                    </wp:positionV>
                    <wp:extent cx="4968240" cy="635"/>
                    <wp:effectExtent l="0" t="0" r="0" b="0"/>
                    <wp:wrapSquare wrapText="bothSides"/>
                    <wp:docPr id="27" name="Szövegdoboz 27"/>
                    <wp:cNvGraphicFramePr/>
                    <a:graphic xmlns:a="http://schemas.openxmlformats.org/drawingml/2006/main">
                      <a:graphicData uri="http://schemas.microsoft.com/office/word/2010/wordprocessingShape">
                        <wps:wsp>
                          <wps:cNvSpPr txBox="1"/>
                          <wps:spPr>
                            <a:xfrm>
                              <a:off x="0" y="0"/>
                              <a:ext cx="4968240" cy="635"/>
                            </a:xfrm>
                            <a:prstGeom prst="rect">
                              <a:avLst/>
                            </a:prstGeom>
                            <a:solidFill>
                              <a:prstClr val="white"/>
                            </a:solidFill>
                            <a:ln>
                              <a:noFill/>
                            </a:ln>
                          </wps:spPr>
                          <wps:txbx>
                            <w:txbxContent>
                              <w:p w14:paraId="71C0A520" w14:textId="03904253" w:rsidR="00544A61" w:rsidRPr="00201FDC" w:rsidRDefault="00544A61">
                                <w:pPr>
                                  <w:pStyle w:val="Kpalrs"/>
                                  <w:rPr>
                                    <w:noProof/>
                                  </w:rPr>
                                  <w:pPrChange w:id="2308" w:author="Selyem Péter Ferenc" w:date="2025-04-30T09:52:00Z">
                                    <w:pPr/>
                                  </w:pPrChange>
                                </w:pPr>
                                <w:ins w:id="2309" w:author="Selyem Péter Ferenc" w:date="2025-04-30T09:52:00Z">
                                  <w:r>
                                    <w:rPr>
                                      <w:noProof/>
                                    </w:rPr>
                                    <w:fldChar w:fldCharType="begin"/>
                                  </w:r>
                                  <w:r>
                                    <w:rPr>
                                      <w:noProof/>
                                    </w:rPr>
                                    <w:instrText xml:space="preserve"> SEQ ábra \* ARABIC </w:instrText>
                                  </w:r>
                                </w:ins>
                                <w:r>
                                  <w:rPr>
                                    <w:noProof/>
                                  </w:rPr>
                                  <w:fldChar w:fldCharType="separate"/>
                                </w:r>
                                <w:bookmarkStart w:id="2310" w:name="_Toc197409316"/>
                                <w:bookmarkStart w:id="2311" w:name="_Toc197409595"/>
                                <w:ins w:id="2312" w:author="Selyem Péter Ferenc" w:date="2025-04-30T09:52:00Z">
                                  <w:r>
                                    <w:rPr>
                                      <w:noProof/>
                                    </w:rPr>
                                    <w:t>12</w:t>
                                  </w:r>
                                  <w:r>
                                    <w:rPr>
                                      <w:noProof/>
                                    </w:rPr>
                                    <w:fldChar w:fldCharType="end"/>
                                  </w:r>
                                  <w:r>
                                    <w:t>. ábra</w:t>
                                  </w:r>
                                </w:ins>
                                <w:ins w:id="2313" w:author="Selyem Péter Ferenc" w:date="2025-04-30T09:59:00Z">
                                  <w:r>
                                    <w:t>: Jegyek oldal</w:t>
                                  </w:r>
                                </w:ins>
                                <w:bookmarkEnd w:id="2310"/>
                                <w:bookmarkEnd w:id="23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2B6A86" id="Szövegdoboz 27" o:spid="_x0000_s1034" type="#_x0000_t202" style="position:absolute;left:0;text-align:left;margin-left:15.9pt;margin-top:398.85pt;width:391.2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" stroked="f">
                    <v:textbox style="mso-fit-shape-to-text:t" inset="0,0,0,0">
                      <w:txbxContent>
                        <w:p w14:paraId="71C0A520" w14:textId="03904253" w:rsidR="00544A61" w:rsidRPr="00201FDC" w:rsidRDefault="00544A61">
                          <w:pPr>
                            <w:pStyle w:val="Kpalrs"/>
                            <w:rPr>
                              <w:noProof/>
                            </w:rPr>
                            <w:pPrChange w:id="2314" w:author="Selyem Péter Ferenc" w:date="2025-04-30T09:52:00Z">
                              <w:pPr/>
                            </w:pPrChange>
                          </w:pPr>
                          <w:ins w:id="2315" w:author="Selyem Péter Ferenc" w:date="2025-04-30T09:52:00Z">
                            <w:r>
                              <w:rPr>
                                <w:noProof/>
                              </w:rPr>
                              <w:fldChar w:fldCharType="begin"/>
                            </w:r>
                            <w:r>
                              <w:rPr>
                                <w:noProof/>
                              </w:rPr>
                              <w:instrText xml:space="preserve"> SEQ ábra \* ARABIC </w:instrText>
                            </w:r>
                          </w:ins>
                          <w:r>
                            <w:rPr>
                              <w:noProof/>
                            </w:rPr>
                            <w:fldChar w:fldCharType="separate"/>
                          </w:r>
                          <w:bookmarkStart w:id="2316" w:name="_Toc197409316"/>
                          <w:bookmarkStart w:id="2317" w:name="_Toc197409595"/>
                          <w:ins w:id="2318" w:author="Selyem Péter Ferenc" w:date="2025-04-30T09:52:00Z">
                            <w:r>
                              <w:rPr>
                                <w:noProof/>
                              </w:rPr>
                              <w:t>12</w:t>
                            </w:r>
                            <w:r>
                              <w:rPr>
                                <w:noProof/>
                              </w:rPr>
                              <w:fldChar w:fldCharType="end"/>
                            </w:r>
                            <w:r>
                              <w:t>. ábra</w:t>
                            </w:r>
                          </w:ins>
                          <w:ins w:id="2319" w:author="Selyem Péter Ferenc" w:date="2025-04-30T09:59:00Z">
                            <w:r>
                              <w:t>: Jegyek oldal</w:t>
                            </w:r>
                          </w:ins>
                          <w:bookmarkEnd w:id="2316"/>
                          <w:bookmarkEnd w:id="2317"/>
                        </w:p>
                      </w:txbxContent>
                    </v:textbox>
                    <w10:wrap type="square"/>
                  </v:shape>
                </w:pict>
              </mc:Fallback>
            </mc:AlternateContent>
          </w:r>
        </w:del>
        <w:r w:rsidRPr="007A00BC">
          <w:rPr>
            <w:noProof/>
            <w:rPrChange w:id="2320" w:author="Péter Selyem" w:date="2025-05-06T07:31:00Z" w16du:dateUtc="2025-05-06T05:31:00Z">
              <w:rPr>
                <w:noProof/>
                <w:lang w:eastAsia="hu-HU"/>
              </w:rPr>
            </w:rPrChange>
          </w:rPr>
          <w:drawing>
            <wp:anchor distT="0" distB="0" distL="114300" distR="114300" simplePos="0" relativeHeight="251684864" behindDoc="0" locked="0" layoutInCell="1" allowOverlap="1" wp14:anchorId="76226C1B" wp14:editId="37EAC40A">
              <wp:simplePos x="0" y="0"/>
              <wp:positionH relativeFrom="margin">
                <wp:posOffset>205740</wp:posOffset>
              </wp:positionH>
              <wp:positionV relativeFrom="paragraph">
                <wp:posOffset>1858010</wp:posOffset>
              </wp:positionV>
              <wp:extent cx="4968240" cy="3144520"/>
              <wp:effectExtent l="0" t="0" r="3810" b="0"/>
              <wp:wrapSquare wrapText="bothSides"/>
              <wp:docPr id="24" name="Kép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jegyekOldal.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968240" cy="3144520"/>
                      </a:xfrm>
                      <a:prstGeom prst="rect">
                        <a:avLst/>
                      </a:prstGeom>
                    </pic:spPr>
                  </pic:pic>
                </a:graphicData>
              </a:graphic>
            </wp:anchor>
          </w:drawing>
        </w:r>
      </w:ins>
      <w:ins w:id="2321" w:author="Selyem Péter Ferenc" w:date="2025-04-30T10:00:00Z">
        <w:r w:rsidR="006F4F43">
          <w:t>A jegyek oldalon megtalálható az összes jegy és bérlet opció</w:t>
        </w:r>
      </w:ins>
      <w:ins w:id="2322" w:author="Selyem Péter Ferenc" w:date="2025-05-05T15:21:00Z">
        <w:r w:rsidR="001C1BD5">
          <w:t>,</w:t>
        </w:r>
      </w:ins>
      <w:ins w:id="2323" w:author="Selyem Péter Ferenc" w:date="2025-04-30T10:00:00Z">
        <w:r w:rsidR="006F4F43">
          <w:t xml:space="preserve"> amik közül a felhasználó választhat és vásárolhat.</w:t>
        </w:r>
      </w:ins>
      <w:ins w:id="2324" w:author="Péter Selyem" w:date="2025-05-06T06:21:00Z" w16du:dateUtc="2025-05-06T04:21:00Z">
        <w:r w:rsidR="00FE1E60">
          <w:t xml:space="preserve"> Amikor a felhasználó rámegy erre az oldalra a weboldal küld egy kérést a szervernek, </w:t>
        </w:r>
      </w:ins>
      <w:ins w:id="2325" w:author="Péter Selyem" w:date="2025-05-06T06:22:00Z" w16du:dateUtc="2025-05-06T04:22:00Z">
        <w:r w:rsidR="00FE1E60">
          <w:t>és az visszaküldi neki az összes jegy típus adatát, amit Javascrip</w:t>
        </w:r>
      </w:ins>
      <w:ins w:id="2326" w:author="Péter Selyem" w:date="2025-05-06T06:23:00Z" w16du:dateUtc="2025-05-06T04:23:00Z">
        <w:r w:rsidR="00FE1E60">
          <w:t xml:space="preserve">t segítségével megjelenít az oldal. </w:t>
        </w:r>
      </w:ins>
      <w:ins w:id="2327" w:author="Selyem Péter Ferenc" w:date="2025-05-05T10:10:00Z">
        <w:del w:id="2328" w:author="Péter Selyem" w:date="2025-05-06T06:22:00Z" w16du:dateUtc="2025-05-06T04:22:00Z">
          <w:r w:rsidR="001B28A8" w:rsidDel="00FE1E60">
            <w:delText xml:space="preserve"> </w:delText>
          </w:r>
        </w:del>
        <w:r w:rsidR="001B28A8">
          <w:t xml:space="preserve">Vásárlás gomba kattintva előjön egy felugró ablak, ahol megadjuk a bankkártya adatainkat (jelenleg nem kell rendes adatoknak lenniük) </w:t>
        </w:r>
      </w:ins>
      <w:ins w:id="2329" w:author="Selyem Péter Ferenc" w:date="2025-05-05T10:11:00Z">
        <w:r w:rsidR="001B28A8">
          <w:t>és a Fizetés gombra nyomva meg is vettük a jegyet és megtalálhatjuk ezt a jegyeinknél.</w:t>
        </w:r>
      </w:ins>
      <w:ins w:id="2330" w:author="Selyem Péter Ferenc" w:date="2025-05-05T10:10:00Z">
        <w:r w:rsidR="001B28A8">
          <w:t xml:space="preserve"> </w:t>
        </w:r>
      </w:ins>
    </w:p>
    <w:p w14:paraId="43F5864F" w14:textId="30286BD0" w:rsidR="008F121C" w:rsidRDefault="008F121C" w:rsidP="008F121C">
      <w:pPr>
        <w:jc w:val="left"/>
        <w:rPr>
          <w:ins w:id="2331" w:author="Péter Selyem" w:date="2025-05-06T06:47:00Z" w16du:dateUtc="2025-05-06T04:47:00Z"/>
        </w:rPr>
      </w:pPr>
      <w:ins w:id="2332" w:author="Péter Selyem" w:date="2025-05-06T06:47:00Z" w16du:dateUtc="2025-05-06T04:47:00Z">
        <w:r>
          <w:t xml:space="preserve">A jegyek lekérdezése úgy történik, hogy a kérést elküldi szervernek, ahol a TicketControllerben az egyik metódus azt fogja (.ábra) ezek után az a TicektService </w:t>
        </w:r>
        <w:r>
          <w:lastRenderedPageBreak/>
          <w:t>egyik metódusát hívja meg(.ábra) amitől megkapja a jegyek listáját és ezt a listát küldi vissza a weboldalnak.</w:t>
        </w:r>
      </w:ins>
    </w:p>
    <w:p w14:paraId="70878672" w14:textId="4D153094" w:rsidR="00FE1E60" w:rsidDel="00EC61FD" w:rsidRDefault="00EC61FD">
      <w:pPr>
        <w:ind w:firstLine="0"/>
        <w:jc w:val="left"/>
        <w:rPr>
          <w:ins w:id="2333" w:author="Selyem Péter Ferenc" w:date="2025-04-30T10:05:00Z"/>
          <w:del w:id="2334" w:author="Péter Selyem" w:date="2025-05-06T06:53:00Z" w16du:dateUtc="2025-05-06T04:53:00Z"/>
        </w:rPr>
        <w:pPrChange w:id="2335" w:author="Péter Selyem" w:date="2025-05-06T06:53:00Z" w16du:dateUtc="2025-05-06T04:53:00Z">
          <w:pPr>
            <w:pStyle w:val="Kpalrs"/>
          </w:pPr>
        </w:pPrChange>
      </w:pPr>
      <w:ins w:id="2336" w:author="Péter Selyem" w:date="2025-05-06T06:49:00Z" w16du:dateUtc="2025-05-06T04:49:00Z">
        <w:r>
          <w:rPr>
            <w:noProof/>
          </w:rPr>
          <w:drawing>
            <wp:anchor distT="0" distB="0" distL="114300" distR="114300" simplePos="0" relativeHeight="251789312" behindDoc="0" locked="0" layoutInCell="1" allowOverlap="1" wp14:anchorId="3F22513B" wp14:editId="40F587CA">
              <wp:simplePos x="0" y="0"/>
              <wp:positionH relativeFrom="column">
                <wp:posOffset>810260</wp:posOffset>
              </wp:positionH>
              <wp:positionV relativeFrom="paragraph">
                <wp:posOffset>1885950</wp:posOffset>
              </wp:positionV>
              <wp:extent cx="3997325" cy="1189355"/>
              <wp:effectExtent l="0" t="0" r="3175" b="0"/>
              <wp:wrapTopAndBottom/>
              <wp:docPr id="1775832369" name="Kép 29" descr="A képen szöveg, képernyőkép, Betűtípu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832369" name="Kép 29" descr="A képen szöveg, képernyőkép, Betűtípus látható&#10;&#10;Előfordulhat, hogy a mesterséges intelligencia által létrehozott tartalom helytelen."/>
                      <pic:cNvPicPr/>
                    </pic:nvPicPr>
                    <pic:blipFill>
                      <a:blip r:embed="rId37">
                        <a:extLst>
                          <a:ext uri="{28A0092B-C50C-407E-A947-70E740481C1C}">
                            <a14:useLocalDpi xmlns:a14="http://schemas.microsoft.com/office/drawing/2010/main" val="0"/>
                          </a:ext>
                        </a:extLst>
                      </a:blip>
                      <a:stretch>
                        <a:fillRect/>
                      </a:stretch>
                    </pic:blipFill>
                    <pic:spPr>
                      <a:xfrm>
                        <a:off x="0" y="0"/>
                        <a:ext cx="3997325" cy="1189355"/>
                      </a:xfrm>
                      <a:prstGeom prst="rect">
                        <a:avLst/>
                      </a:prstGeom>
                    </pic:spPr>
                  </pic:pic>
                </a:graphicData>
              </a:graphic>
            </wp:anchor>
          </w:drawing>
        </w:r>
        <w:r>
          <w:rPr>
            <w:noProof/>
          </w:rPr>
          <w:drawing>
            <wp:anchor distT="0" distB="0" distL="114300" distR="114300" simplePos="0" relativeHeight="251788288" behindDoc="0" locked="0" layoutInCell="1" allowOverlap="1" wp14:anchorId="0B69B4E7" wp14:editId="24D8A204">
              <wp:simplePos x="0" y="0"/>
              <wp:positionH relativeFrom="column">
                <wp:posOffset>1035685</wp:posOffset>
              </wp:positionH>
              <wp:positionV relativeFrom="paragraph">
                <wp:posOffset>895350</wp:posOffset>
              </wp:positionV>
              <wp:extent cx="3540125" cy="987425"/>
              <wp:effectExtent l="0" t="0" r="3175" b="3175"/>
              <wp:wrapTopAndBottom/>
              <wp:docPr id="1280220048" name="Kép 28" descr="A képen szöveg, képernyőkép, Betűtípu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220048" name="Kép 28" descr="A képen szöveg, képernyőkép, Betűtípus látható&#10;&#10;Előfordulhat, hogy a mesterséges intelligencia által létrehozott tartalom helytelen."/>
                      <pic:cNvPicPr/>
                    </pic:nvPicPr>
                    <pic:blipFill>
                      <a:blip r:embed="rId38">
                        <a:extLst>
                          <a:ext uri="{28A0092B-C50C-407E-A947-70E740481C1C}">
                            <a14:useLocalDpi xmlns:a14="http://schemas.microsoft.com/office/drawing/2010/main" val="0"/>
                          </a:ext>
                        </a:extLst>
                      </a:blip>
                      <a:stretch>
                        <a:fillRect/>
                      </a:stretch>
                    </pic:blipFill>
                    <pic:spPr>
                      <a:xfrm>
                        <a:off x="0" y="0"/>
                        <a:ext cx="3540125" cy="987425"/>
                      </a:xfrm>
                      <a:prstGeom prst="rect">
                        <a:avLst/>
                      </a:prstGeom>
                    </pic:spPr>
                  </pic:pic>
                </a:graphicData>
              </a:graphic>
              <wp14:sizeRelH relativeFrom="margin">
                <wp14:pctWidth>0</wp14:pctWidth>
              </wp14:sizeRelH>
              <wp14:sizeRelV relativeFrom="margin">
                <wp14:pctHeight>0</wp14:pctHeight>
              </wp14:sizeRelV>
            </wp:anchor>
          </w:drawing>
        </w:r>
      </w:ins>
      <w:ins w:id="2337" w:author="Péter Selyem" w:date="2025-05-06T06:47:00Z" w16du:dateUtc="2025-05-06T04:47:00Z">
        <w:r w:rsidR="008F121C">
          <w:tab/>
          <w:t>A TicketService beli metódus lekérdezi az adatbázisból a jegyeket</w:t>
        </w:r>
      </w:ins>
      <w:ins w:id="2338" w:author="Péter Selyem" w:date="2025-05-06T06:48:00Z" w16du:dateUtc="2025-05-06T04:48:00Z">
        <w:r w:rsidR="008F121C">
          <w:t xml:space="preserve">, ezután ezeket </w:t>
        </w:r>
      </w:ins>
      <w:ins w:id="2339" w:author="Péter Selyem" w:date="2025-05-06T06:49:00Z" w16du:dateUtc="2025-05-06T04:49:00Z">
        <w:r w:rsidR="008F121C">
          <w:t>egyesével</w:t>
        </w:r>
      </w:ins>
      <w:ins w:id="2340" w:author="Péter Selyem" w:date="2025-05-06T06:48:00Z" w16du:dateUtc="2025-05-06T04:48:00Z">
        <w:r w:rsidR="008F121C">
          <w:t xml:space="preserve"> </w:t>
        </w:r>
      </w:ins>
      <w:ins w:id="2341" w:author="Péter Selyem" w:date="2025-05-06T06:49:00Z" w16du:dateUtc="2025-05-06T04:49:00Z">
        <w:r w:rsidR="008F121C">
          <w:t>átalakítja megfelelő</w:t>
        </w:r>
      </w:ins>
      <w:ins w:id="2342" w:author="Péter Selyem" w:date="2025-05-06T06:48:00Z" w16du:dateUtc="2025-05-06T04:48:00Z">
        <w:r w:rsidR="008F121C">
          <w:t xml:space="preserve"> típusura a Mapper </w:t>
        </w:r>
      </w:ins>
      <w:ins w:id="2343" w:author="Péter Selyem" w:date="2025-05-06T06:49:00Z" w16du:dateUtc="2025-05-06T04:49:00Z">
        <w:r w:rsidR="008F121C">
          <w:t>segítségével,</w:t>
        </w:r>
      </w:ins>
      <w:ins w:id="2344" w:author="Péter Selyem" w:date="2025-05-06T06:48:00Z" w16du:dateUtc="2025-05-06T04:48:00Z">
        <w:r w:rsidR="008F121C">
          <w:t xml:space="preserve"> ezt beleteszi egy listába és visszaadja a listát a Controllernek.</w:t>
        </w:r>
      </w:ins>
    </w:p>
    <w:p w14:paraId="76B56AF8" w14:textId="122817BA" w:rsidR="00EC61FD" w:rsidRDefault="00EC61FD">
      <w:pPr>
        <w:ind w:firstLine="0"/>
        <w:rPr>
          <w:ins w:id="2345" w:author="Péter Selyem" w:date="2025-05-06T06:51:00Z" w16du:dateUtc="2025-05-06T04:51:00Z"/>
        </w:rPr>
        <w:pPrChange w:id="2346" w:author="Péter Selyem" w:date="2025-05-06T06:53:00Z" w16du:dateUtc="2025-05-06T04:53:00Z">
          <w:pPr/>
        </w:pPrChange>
      </w:pPr>
    </w:p>
    <w:p w14:paraId="45820740" w14:textId="0E88C2B9" w:rsidR="00E62D55" w:rsidRDefault="00E62D55">
      <w:pPr>
        <w:rPr>
          <w:ins w:id="2347" w:author="Péter Selyem" w:date="2025-05-05T19:26:00Z" w16du:dateUtc="2025-05-05T17:26:00Z"/>
        </w:rPr>
      </w:pPr>
    </w:p>
    <w:p w14:paraId="26F3E2B9" w14:textId="45226705" w:rsidR="00E62D55" w:rsidRDefault="00E62D55">
      <w:pPr>
        <w:pStyle w:val="Cmsor2"/>
        <w:rPr>
          <w:ins w:id="2348" w:author="Péter Selyem" w:date="2025-05-05T19:27:00Z" w16du:dateUtc="2025-05-05T17:27:00Z"/>
        </w:rPr>
        <w:pPrChange w:id="2349" w:author="Péter Selyem" w:date="2025-05-05T19:28:00Z" w16du:dateUtc="2025-05-05T17:28:00Z">
          <w:pPr/>
        </w:pPrChange>
      </w:pPr>
      <w:bookmarkStart w:id="2350" w:name="_Toc197366500"/>
      <w:ins w:id="2351" w:author="Péter Selyem" w:date="2025-05-05T19:27:00Z" w16du:dateUtc="2025-05-05T17:27:00Z">
        <w:r>
          <w:t>Edzések oldal</w:t>
        </w:r>
        <w:bookmarkEnd w:id="2350"/>
      </w:ins>
    </w:p>
    <w:p w14:paraId="5396B66F" w14:textId="7E5B6159" w:rsidR="00FB74C4" w:rsidRDefault="001B28A8">
      <w:pPr>
        <w:rPr>
          <w:ins w:id="2352" w:author="Selyem Péter Ferenc" w:date="2025-05-05T10:29:00Z"/>
        </w:rPr>
        <w:pPrChange w:id="2353" w:author="Selyem Péter Ferenc" w:date="2025-04-30T09:31:00Z">
          <w:pPr>
            <w:pStyle w:val="Kpalrs"/>
          </w:pPr>
        </w:pPrChange>
      </w:pPr>
      <w:ins w:id="2354" w:author="Selyem Péter Ferenc" w:date="2025-05-05T10:14:00Z">
        <w:r>
          <w:t>Az Edzések oldalon az összes jelenleg kiír edzés megtalálható</w:t>
        </w:r>
        <w:r w:rsidR="00A93CE2">
          <w:t xml:space="preserve"> és a jelentkezési opció is rájuk, aminek megnyomásával feliratkozunk az edzésre, ha van </w:t>
        </w:r>
      </w:ins>
      <w:ins w:id="2355" w:author="Selyem Péter Ferenc" w:date="2025-05-05T10:15:00Z">
        <w:r w:rsidR="00A93CE2">
          <w:t xml:space="preserve">„Edzés </w:t>
        </w:r>
        <w:del w:id="2356" w:author="Péter Selyem" w:date="2025-05-05T18:21:00Z" w16du:dateUtc="2025-05-05T16:21:00Z">
          <w:r w:rsidR="00A93CE2" w:rsidDel="008B4356">
            <w:delText>jegy”-</w:delText>
          </w:r>
        </w:del>
      </w:ins>
      <w:ins w:id="2357" w:author="Péter Selyem" w:date="2025-05-05T18:21:00Z" w16du:dateUtc="2025-05-05T16:21:00Z">
        <w:r w:rsidR="008B4356">
          <w:t>jegy” -</w:t>
        </w:r>
      </w:ins>
      <w:ins w:id="2358" w:author="Selyem Péter Ferenc" w:date="2025-05-05T10:15:00Z">
        <w:r w:rsidR="00A93CE2">
          <w:t>ünk, ha nincs, akkor szól, hogy nem rendelkezünk jeggyel.</w:t>
        </w:r>
      </w:ins>
      <w:ins w:id="2359" w:author="Selyem Péter Ferenc" w:date="2025-05-05T10:28:00Z">
        <w:r w:rsidR="00E648F8">
          <w:t xml:space="preserve"> Az Edzőknek megjelenik külön egy </w:t>
        </w:r>
      </w:ins>
      <w:ins w:id="2360" w:author="Selyem Péter Ferenc" w:date="2025-05-05T10:29:00Z">
        <w:r w:rsidR="00E648F8">
          <w:t xml:space="preserve">„Edzés hozzáadása” gomb is, amire kattintva előjön egy form ami </w:t>
        </w:r>
        <w:del w:id="2361" w:author="Péter Selyem" w:date="2025-05-05T18:21:00Z" w16du:dateUtc="2025-05-05T16:21:00Z">
          <w:r w:rsidR="00E648F8" w:rsidDel="008B4356">
            <w:delText>seítségével</w:delText>
          </w:r>
        </w:del>
      </w:ins>
      <w:ins w:id="2362" w:author="Péter Selyem" w:date="2025-05-05T18:21:00Z" w16du:dateUtc="2025-05-05T16:21:00Z">
        <w:r w:rsidR="008B4356">
          <w:t>segítségével</w:t>
        </w:r>
      </w:ins>
      <w:ins w:id="2363" w:author="Selyem Péter Ferenc" w:date="2025-05-05T10:29:00Z">
        <w:r w:rsidR="00E648F8">
          <w:t xml:space="preserve"> fel tudnak vinni új edzéseket.</w:t>
        </w:r>
      </w:ins>
    </w:p>
    <w:p w14:paraId="5E0AC478" w14:textId="1CF1CC09" w:rsidR="00E648F8" w:rsidRDefault="00E62D55">
      <w:pPr>
        <w:rPr>
          <w:ins w:id="2364" w:author="Selyem Péter Ferenc" w:date="2025-05-05T10:16:00Z"/>
        </w:rPr>
        <w:pPrChange w:id="2365" w:author="Selyem Péter Ferenc" w:date="2025-04-30T09:31:00Z">
          <w:pPr>
            <w:pStyle w:val="Kpalrs"/>
          </w:pPr>
        </w:pPrChange>
      </w:pPr>
      <w:ins w:id="2366" w:author="Selyem Péter Ferenc" w:date="2025-05-05T10:31:00Z">
        <w:r>
          <w:rPr>
            <w:noProof/>
            <w:lang w:eastAsia="hu-HU"/>
          </w:rPr>
          <w:lastRenderedPageBreak/>
          <w:drawing>
            <wp:anchor distT="0" distB="0" distL="114300" distR="114300" simplePos="0" relativeHeight="251693056" behindDoc="0" locked="0" layoutInCell="1" allowOverlap="1" wp14:anchorId="7948F680" wp14:editId="47D0FF9B">
              <wp:simplePos x="0" y="0"/>
              <wp:positionH relativeFrom="margin">
                <wp:posOffset>0</wp:posOffset>
              </wp:positionH>
              <wp:positionV relativeFrom="paragraph">
                <wp:posOffset>58333</wp:posOffset>
              </wp:positionV>
              <wp:extent cx="5399405" cy="4145280"/>
              <wp:effectExtent l="0" t="0" r="0" b="7620"/>
              <wp:wrapSquare wrapText="bothSides"/>
              <wp:docPr id="9" name="Kép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dzések.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399405" cy="4145280"/>
                      </a:xfrm>
                      <a:prstGeom prst="rect">
                        <a:avLst/>
                      </a:prstGeom>
                    </pic:spPr>
                  </pic:pic>
                </a:graphicData>
              </a:graphic>
            </wp:anchor>
          </w:drawing>
        </w:r>
        <w:del w:id="2367" w:author="Péter Selyem" w:date="2025-05-06T07:27:00Z" w16du:dateUtc="2025-05-06T05:27:00Z">
          <w:r w:rsidR="00E648F8" w:rsidDel="007A00BC">
            <w:rPr>
              <w:noProof/>
              <w:lang w:eastAsia="hu-HU"/>
            </w:rPr>
            <mc:AlternateContent>
              <mc:Choice Requires="wps">
                <w:drawing>
                  <wp:anchor distT="0" distB="0" distL="114300" distR="114300" simplePos="0" relativeHeight="251695104" behindDoc="0" locked="0" layoutInCell="1" allowOverlap="1" wp14:anchorId="23470FC6" wp14:editId="032D3710">
                    <wp:simplePos x="0" y="0"/>
                    <wp:positionH relativeFrom="column">
                      <wp:posOffset>0</wp:posOffset>
                    </wp:positionH>
                    <wp:positionV relativeFrom="paragraph">
                      <wp:posOffset>4202430</wp:posOffset>
                    </wp:positionV>
                    <wp:extent cx="5399405" cy="635"/>
                    <wp:effectExtent l="0" t="0" r="0" b="0"/>
                    <wp:wrapTopAndBottom/>
                    <wp:docPr id="12" name="Szövegdoboz 12"/>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14:paraId="5C09F335" w14:textId="25CA50BC" w:rsidR="00544A61" w:rsidRPr="002E2433" w:rsidRDefault="00544A61">
                                <w:pPr>
                                  <w:pStyle w:val="Kpalrs"/>
                                  <w:rPr>
                                    <w:noProof/>
                                  </w:rPr>
                                  <w:pPrChange w:id="2368" w:author="Selyem Péter Ferenc" w:date="2025-05-05T10:31:00Z">
                                    <w:pPr/>
                                  </w:pPrChange>
                                </w:pPr>
                                <w:ins w:id="2369" w:author="Selyem Péter Ferenc" w:date="2025-05-05T10:31:00Z">
                                  <w:del w:id="2370" w:author="Péter Selyem" w:date="2025-05-06T07:18:00Z" w16du:dateUtc="2025-05-06T05:18:00Z">
                                    <w:r w:rsidDel="00AC7F8F">
                                      <w:rPr>
                                        <w:noProof/>
                                      </w:rPr>
                                      <w:fldChar w:fldCharType="begin"/>
                                    </w:r>
                                    <w:r w:rsidDel="00AC7F8F">
                                      <w:rPr>
                                        <w:noProof/>
                                      </w:rPr>
                                      <w:delInstrText xml:space="preserve"> SEQ ábra \* ARABIC </w:delInstrText>
                                    </w:r>
                                  </w:del>
                                </w:ins>
                                <w:del w:id="2371" w:author="Péter Selyem" w:date="2025-05-06T07:18:00Z" w16du:dateUtc="2025-05-06T05:18:00Z">
                                  <w:r w:rsidDel="00AC7F8F">
                                    <w:rPr>
                                      <w:noProof/>
                                    </w:rPr>
                                    <w:fldChar w:fldCharType="separate"/>
                                  </w:r>
                                </w:del>
                                <w:ins w:id="2372" w:author="Selyem Péter Ferenc" w:date="2025-05-05T10:31:00Z">
                                  <w:del w:id="2373" w:author="Péter Selyem" w:date="2025-05-06T07:18:00Z" w16du:dateUtc="2025-05-06T05:18:00Z">
                                    <w:r w:rsidDel="00AC7F8F">
                                      <w:rPr>
                                        <w:noProof/>
                                      </w:rPr>
                                      <w:delText>14</w:delText>
                                    </w:r>
                                    <w:r w:rsidDel="00AC7F8F">
                                      <w:rPr>
                                        <w:noProof/>
                                      </w:rPr>
                                      <w:fldChar w:fldCharType="end"/>
                                    </w:r>
                                  </w:del>
                                </w:ins>
                                <w:ins w:id="2374" w:author="Péter Selyem" w:date="2025-05-06T07:18:00Z" w16du:dateUtc="2025-05-06T05:18:00Z">
                                  <w:r w:rsidR="00AC7F8F">
                                    <w:rPr>
                                      <w:noProof/>
                                    </w:rPr>
                                    <w:t>18</w:t>
                                  </w:r>
                                </w:ins>
                                <w:ins w:id="2375" w:author="Selyem Péter Ferenc" w:date="2025-05-05T10:31:00Z">
                                  <w:r>
                                    <w:t>. ábra: Edzések oldal</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470FC6" id="Szövegdoboz 12" o:spid="_x0000_s1035" type="#_x0000_t202" style="position:absolute;left:0;text-align:left;margin-left:0;margin-top:330.9pt;width:425.15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" stroked="f">
                    <v:textbox style="mso-fit-shape-to-text:t" inset="0,0,0,0">
                      <w:txbxContent>
                        <w:p w14:paraId="5C09F335" w14:textId="25CA50BC" w:rsidR="00544A61" w:rsidRPr="002E2433" w:rsidRDefault="00544A61">
                          <w:pPr>
                            <w:pStyle w:val="Kpalrs"/>
                            <w:rPr>
                              <w:noProof/>
                            </w:rPr>
                            <w:pPrChange w:id="2376" w:author="Selyem Péter Ferenc" w:date="2025-05-05T10:31:00Z">
                              <w:pPr/>
                            </w:pPrChange>
                          </w:pPr>
                          <w:ins w:id="2377" w:author="Selyem Péter Ferenc" w:date="2025-05-05T10:31:00Z">
                            <w:del w:id="2378" w:author="Péter Selyem" w:date="2025-05-06T07:18:00Z" w16du:dateUtc="2025-05-06T05:18:00Z">
                              <w:r w:rsidDel="00AC7F8F">
                                <w:rPr>
                                  <w:noProof/>
                                </w:rPr>
                                <w:fldChar w:fldCharType="begin"/>
                              </w:r>
                              <w:r w:rsidDel="00AC7F8F">
                                <w:rPr>
                                  <w:noProof/>
                                </w:rPr>
                                <w:delInstrText xml:space="preserve"> SEQ ábra \* ARABIC </w:delInstrText>
                              </w:r>
                            </w:del>
                          </w:ins>
                          <w:del w:id="2379" w:author="Péter Selyem" w:date="2025-05-06T07:18:00Z" w16du:dateUtc="2025-05-06T05:18:00Z">
                            <w:r w:rsidDel="00AC7F8F">
                              <w:rPr>
                                <w:noProof/>
                              </w:rPr>
                              <w:fldChar w:fldCharType="separate"/>
                            </w:r>
                          </w:del>
                          <w:ins w:id="2380" w:author="Selyem Péter Ferenc" w:date="2025-05-05T10:31:00Z">
                            <w:del w:id="2381" w:author="Péter Selyem" w:date="2025-05-06T07:18:00Z" w16du:dateUtc="2025-05-06T05:18:00Z">
                              <w:r w:rsidDel="00AC7F8F">
                                <w:rPr>
                                  <w:noProof/>
                                </w:rPr>
                                <w:delText>14</w:delText>
                              </w:r>
                              <w:r w:rsidDel="00AC7F8F">
                                <w:rPr>
                                  <w:noProof/>
                                </w:rPr>
                                <w:fldChar w:fldCharType="end"/>
                              </w:r>
                            </w:del>
                          </w:ins>
                          <w:ins w:id="2382" w:author="Péter Selyem" w:date="2025-05-06T07:18:00Z" w16du:dateUtc="2025-05-06T05:18:00Z">
                            <w:r w:rsidR="00AC7F8F">
                              <w:rPr>
                                <w:noProof/>
                              </w:rPr>
                              <w:t>18</w:t>
                            </w:r>
                          </w:ins>
                          <w:ins w:id="2383" w:author="Selyem Péter Ferenc" w:date="2025-05-05T10:31:00Z">
                            <w:r>
                              <w:t>. ábra: Edzések oldal</w:t>
                            </w:r>
                          </w:ins>
                        </w:p>
                      </w:txbxContent>
                    </v:textbox>
                    <w10:wrap type="topAndBottom"/>
                  </v:shape>
                </w:pict>
              </mc:Fallback>
            </mc:AlternateContent>
          </w:r>
        </w:del>
      </w:ins>
    </w:p>
    <w:p w14:paraId="578DA643" w14:textId="344A00E9" w:rsidR="00A93CE2" w:rsidRDefault="00E62D55">
      <w:pPr>
        <w:pStyle w:val="Cmsor2"/>
        <w:rPr>
          <w:ins w:id="2384" w:author="Selyem Péter Ferenc" w:date="2025-05-05T10:16:00Z"/>
        </w:rPr>
        <w:pPrChange w:id="2385" w:author="Péter Selyem" w:date="2025-05-05T19:29:00Z" w16du:dateUtc="2025-05-05T17:29:00Z">
          <w:pPr>
            <w:pStyle w:val="Kpalrs"/>
          </w:pPr>
        </w:pPrChange>
      </w:pPr>
      <w:bookmarkStart w:id="2386" w:name="_Toc197366501"/>
      <w:ins w:id="2387" w:author="Péter Selyem" w:date="2025-05-05T19:28:00Z" w16du:dateUtc="2025-05-05T17:28:00Z">
        <w:r>
          <w:t>E</w:t>
        </w:r>
      </w:ins>
      <w:ins w:id="2388" w:author="Péter Selyem" w:date="2025-05-05T19:29:00Z" w16du:dateUtc="2025-05-05T17:29:00Z">
        <w:r>
          <w:t>dzők oldal</w:t>
        </w:r>
      </w:ins>
      <w:bookmarkEnd w:id="2386"/>
    </w:p>
    <w:p w14:paraId="6443EDF5" w14:textId="6846C868" w:rsidR="00E648F8" w:rsidDel="00E62D55" w:rsidRDefault="00A93CE2" w:rsidP="00E62D55">
      <w:pPr>
        <w:rPr>
          <w:del w:id="2389" w:author="Péter Selyem" w:date="2025-05-05T19:29:00Z" w16du:dateUtc="2025-05-05T17:29:00Z"/>
        </w:rPr>
      </w:pPr>
      <w:ins w:id="2390" w:author="Selyem Péter Ferenc" w:date="2025-05-05T10:16:00Z">
        <w:r>
          <w:t>Edzők oldalon megtalálható az összes regisztrált edző és nekik az elérhetőségük, ha beállították azt maguknak a profiljukon.</w:t>
        </w:r>
      </w:ins>
    </w:p>
    <w:p w14:paraId="37E5CC25" w14:textId="77777777" w:rsidR="00E62D55" w:rsidRPr="004B4721" w:rsidRDefault="00E62D55">
      <w:pPr>
        <w:rPr>
          <w:ins w:id="2391" w:author="Péter Selyem" w:date="2025-05-05T19:29:00Z" w16du:dateUtc="2025-05-05T17:29:00Z"/>
        </w:rPr>
        <w:pPrChange w:id="2392" w:author="Selyem Péter Ferenc" w:date="2025-05-05T10:36:00Z">
          <w:pPr>
            <w:pStyle w:val="Kpalrs"/>
          </w:pPr>
        </w:pPrChange>
      </w:pPr>
    </w:p>
    <w:p w14:paraId="23DD4080" w14:textId="7E2A7CA3" w:rsidR="00E648F8" w:rsidRPr="00E62D55" w:rsidDel="00E62D55" w:rsidRDefault="00E62D55">
      <w:pPr>
        <w:pStyle w:val="Cmsor2"/>
        <w:rPr>
          <w:ins w:id="2393" w:author="Selyem Péter Ferenc" w:date="2025-05-05T10:37:00Z"/>
          <w:del w:id="2394" w:author="Péter Selyem" w:date="2025-05-05T19:30:00Z" w16du:dateUtc="2025-05-05T17:30:00Z"/>
        </w:rPr>
        <w:pPrChange w:id="2395" w:author="Péter Selyem" w:date="2025-05-05T19:30:00Z" w16du:dateUtc="2025-05-05T17:30:00Z">
          <w:pPr>
            <w:pStyle w:val="Cmsor1-szmozatlan"/>
            <w:pageBreakBefore w:val="0"/>
          </w:pPr>
        </w:pPrChange>
      </w:pPr>
      <w:bookmarkStart w:id="2396" w:name="_Toc197366502"/>
      <w:ins w:id="2397" w:author="Selyem Péter Ferenc" w:date="2025-05-05T10:37:00Z">
        <w:del w:id="2398" w:author="Péter Selyem" w:date="2025-05-06T07:26:00Z" w16du:dateUtc="2025-05-06T05:26:00Z">
          <w:r w:rsidDel="007A00BC">
            <w:rPr>
              <w:b w:val="0"/>
              <w:noProof/>
            </w:rPr>
            <w:lastRenderedPageBreak/>
            <mc:AlternateContent>
              <mc:Choice Requires="wps">
                <w:drawing>
                  <wp:anchor distT="0" distB="0" distL="114300" distR="114300" simplePos="0" relativeHeight="251698176" behindDoc="0" locked="0" layoutInCell="1" allowOverlap="1" wp14:anchorId="68E3AFB5" wp14:editId="3EFC7380">
                    <wp:simplePos x="0" y="0"/>
                    <wp:positionH relativeFrom="column">
                      <wp:posOffset>288290</wp:posOffset>
                    </wp:positionH>
                    <wp:positionV relativeFrom="paragraph">
                      <wp:posOffset>3974465</wp:posOffset>
                    </wp:positionV>
                    <wp:extent cx="5019675" cy="635"/>
                    <wp:effectExtent l="0" t="0" r="0" b="0"/>
                    <wp:wrapTopAndBottom/>
                    <wp:docPr id="18" name="Szövegdoboz 18"/>
                    <wp:cNvGraphicFramePr/>
                    <a:graphic xmlns:a="http://schemas.openxmlformats.org/drawingml/2006/main">
                      <a:graphicData uri="http://schemas.microsoft.com/office/word/2010/wordprocessingShape">
                        <wps:wsp>
                          <wps:cNvSpPr txBox="1"/>
                          <wps:spPr>
                            <a:xfrm>
                              <a:off x="0" y="0"/>
                              <a:ext cx="5019675" cy="635"/>
                            </a:xfrm>
                            <a:prstGeom prst="rect">
                              <a:avLst/>
                            </a:prstGeom>
                            <a:solidFill>
                              <a:prstClr val="white"/>
                            </a:solidFill>
                            <a:ln>
                              <a:noFill/>
                            </a:ln>
                          </wps:spPr>
                          <wps:txbx>
                            <w:txbxContent>
                              <w:p w14:paraId="5A2B59D8" w14:textId="70A65355" w:rsidR="00544A61" w:rsidRPr="005F409F" w:rsidRDefault="00AC7F8F">
                                <w:pPr>
                                  <w:pStyle w:val="Kpalrs"/>
                                  <w:rPr>
                                    <w:noProof/>
                                  </w:rPr>
                                  <w:pPrChange w:id="2399" w:author="Selyem Péter Ferenc" w:date="2025-05-05T10:37:00Z">
                                    <w:pPr/>
                                  </w:pPrChange>
                                </w:pPr>
                                <w:ins w:id="2400" w:author="Péter Selyem" w:date="2025-05-06T07:18:00Z" w16du:dateUtc="2025-05-06T05:18:00Z">
                                  <w:r>
                                    <w:rPr>
                                      <w:noProof/>
                                    </w:rPr>
                                    <w:t>19</w:t>
                                  </w:r>
                                </w:ins>
                                <w:ins w:id="2401" w:author="Selyem Péter Ferenc" w:date="2025-05-05T10:37:00Z">
                                  <w:del w:id="2402" w:author="Péter Selyem" w:date="2025-05-06T07:18:00Z" w16du:dateUtc="2025-05-06T05:18:00Z">
                                    <w:r w:rsidR="00544A61" w:rsidDel="00AC7F8F">
                                      <w:rPr>
                                        <w:noProof/>
                                      </w:rPr>
                                      <w:fldChar w:fldCharType="begin"/>
                                    </w:r>
                                    <w:r w:rsidR="00544A61" w:rsidDel="00AC7F8F">
                                      <w:rPr>
                                        <w:noProof/>
                                      </w:rPr>
                                      <w:delInstrText xml:space="preserve"> SEQ ábra \* ARABIC </w:delInstrText>
                                    </w:r>
                                  </w:del>
                                </w:ins>
                                <w:del w:id="2403" w:author="Péter Selyem" w:date="2025-05-06T07:18:00Z" w16du:dateUtc="2025-05-06T05:18:00Z">
                                  <w:r w:rsidR="00544A61" w:rsidDel="00AC7F8F">
                                    <w:rPr>
                                      <w:noProof/>
                                    </w:rPr>
                                    <w:fldChar w:fldCharType="separate"/>
                                  </w:r>
                                </w:del>
                                <w:ins w:id="2404" w:author="Selyem Péter Ferenc" w:date="2025-05-05T10:37:00Z">
                                  <w:del w:id="2405" w:author="Péter Selyem" w:date="2025-05-06T07:18:00Z" w16du:dateUtc="2025-05-06T05:18:00Z">
                                    <w:r w:rsidR="00544A61" w:rsidDel="00AC7F8F">
                                      <w:rPr>
                                        <w:noProof/>
                                      </w:rPr>
                                      <w:delText>15</w:delText>
                                    </w:r>
                                    <w:r w:rsidR="00544A61" w:rsidDel="00AC7F8F">
                                      <w:rPr>
                                        <w:noProof/>
                                      </w:rPr>
                                      <w:fldChar w:fldCharType="end"/>
                                    </w:r>
                                  </w:del>
                                  <w:r w:rsidR="00544A61">
                                    <w:t>. ábra: Edzők oldal</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E3AFB5" id="Szövegdoboz 18" o:spid="_x0000_s1036" type="#_x0000_t202" style="position:absolute;left:0;text-align:left;margin-left:22.7pt;margin-top:312.95pt;width:395.25pt;height:.0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" stroked="f">
                    <v:textbox style="mso-fit-shape-to-text:t" inset="0,0,0,0">
                      <w:txbxContent>
                        <w:p w14:paraId="5A2B59D8" w14:textId="70A65355" w:rsidR="00544A61" w:rsidRPr="005F409F" w:rsidRDefault="00AC7F8F">
                          <w:pPr>
                            <w:pStyle w:val="Kpalrs"/>
                            <w:rPr>
                              <w:noProof/>
                            </w:rPr>
                            <w:pPrChange w:id="2406" w:author="Selyem Péter Ferenc" w:date="2025-05-05T10:37:00Z">
                              <w:pPr/>
                            </w:pPrChange>
                          </w:pPr>
                          <w:ins w:id="2407" w:author="Péter Selyem" w:date="2025-05-06T07:18:00Z" w16du:dateUtc="2025-05-06T05:18:00Z">
                            <w:r>
                              <w:rPr>
                                <w:noProof/>
                              </w:rPr>
                              <w:t>19</w:t>
                            </w:r>
                          </w:ins>
                          <w:ins w:id="2408" w:author="Selyem Péter Ferenc" w:date="2025-05-05T10:37:00Z">
                            <w:del w:id="2409" w:author="Péter Selyem" w:date="2025-05-06T07:18:00Z" w16du:dateUtc="2025-05-06T05:18:00Z">
                              <w:r w:rsidR="00544A61" w:rsidDel="00AC7F8F">
                                <w:rPr>
                                  <w:noProof/>
                                </w:rPr>
                                <w:fldChar w:fldCharType="begin"/>
                              </w:r>
                              <w:r w:rsidR="00544A61" w:rsidDel="00AC7F8F">
                                <w:rPr>
                                  <w:noProof/>
                                </w:rPr>
                                <w:delInstrText xml:space="preserve"> SEQ ábra \* ARABIC </w:delInstrText>
                              </w:r>
                            </w:del>
                          </w:ins>
                          <w:del w:id="2410" w:author="Péter Selyem" w:date="2025-05-06T07:18:00Z" w16du:dateUtc="2025-05-06T05:18:00Z">
                            <w:r w:rsidR="00544A61" w:rsidDel="00AC7F8F">
                              <w:rPr>
                                <w:noProof/>
                              </w:rPr>
                              <w:fldChar w:fldCharType="separate"/>
                            </w:r>
                          </w:del>
                          <w:ins w:id="2411" w:author="Selyem Péter Ferenc" w:date="2025-05-05T10:37:00Z">
                            <w:del w:id="2412" w:author="Péter Selyem" w:date="2025-05-06T07:18:00Z" w16du:dateUtc="2025-05-06T05:18:00Z">
                              <w:r w:rsidR="00544A61" w:rsidDel="00AC7F8F">
                                <w:rPr>
                                  <w:noProof/>
                                </w:rPr>
                                <w:delText>15</w:delText>
                              </w:r>
                              <w:r w:rsidR="00544A61" w:rsidDel="00AC7F8F">
                                <w:rPr>
                                  <w:noProof/>
                                </w:rPr>
                                <w:fldChar w:fldCharType="end"/>
                              </w:r>
                            </w:del>
                            <w:r w:rsidR="00544A61">
                              <w:t>. ábra: Edzők oldal</w:t>
                            </w:r>
                          </w:ins>
                        </w:p>
                      </w:txbxContent>
                    </v:textbox>
                    <w10:wrap type="topAndBottom"/>
                  </v:shape>
                </w:pict>
              </mc:Fallback>
            </mc:AlternateContent>
          </w:r>
        </w:del>
      </w:ins>
      <w:ins w:id="2413" w:author="Selyem Péter Ferenc" w:date="2025-05-05T10:35:00Z">
        <w:r>
          <w:rPr>
            <w:b w:val="0"/>
            <w:noProof/>
          </w:rPr>
          <w:drawing>
            <wp:anchor distT="0" distB="0" distL="114300" distR="114300" simplePos="0" relativeHeight="251696128" behindDoc="0" locked="0" layoutInCell="1" allowOverlap="1" wp14:anchorId="74CC2D90" wp14:editId="1317A67C">
              <wp:simplePos x="0" y="0"/>
              <wp:positionH relativeFrom="page">
                <wp:posOffset>1548765</wp:posOffset>
              </wp:positionH>
              <wp:positionV relativeFrom="paragraph">
                <wp:posOffset>306</wp:posOffset>
              </wp:positionV>
              <wp:extent cx="5019675" cy="3965575"/>
              <wp:effectExtent l="0" t="0" r="9525" b="0"/>
              <wp:wrapSquare wrapText="bothSides"/>
              <wp:docPr id="13" name="Kép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edzők.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019675" cy="3965575"/>
                      </a:xfrm>
                      <a:prstGeom prst="rect">
                        <a:avLst/>
                      </a:prstGeom>
                    </pic:spPr>
                  </pic:pic>
                </a:graphicData>
              </a:graphic>
              <wp14:sizeRelH relativeFrom="margin">
                <wp14:pctWidth>0</wp14:pctWidth>
              </wp14:sizeRelH>
              <wp14:sizeRelV relativeFrom="margin">
                <wp14:pctHeight>0</wp14:pctHeight>
              </wp14:sizeRelV>
            </wp:anchor>
          </w:drawing>
        </w:r>
      </w:ins>
      <w:ins w:id="2414" w:author="Péter Selyem" w:date="2025-05-05T19:29:00Z" w16du:dateUtc="2025-05-05T17:29:00Z">
        <w:r>
          <w:t>R</w:t>
        </w:r>
        <w:r w:rsidRPr="00E62D55">
          <w:t>ólunk oldal</w:t>
        </w:r>
      </w:ins>
      <w:bookmarkEnd w:id="2396"/>
    </w:p>
    <w:p w14:paraId="2E22F4E0" w14:textId="7DD958F4" w:rsidR="00E648F8" w:rsidDel="00E62D55" w:rsidRDefault="00E648F8">
      <w:pPr>
        <w:pStyle w:val="Cmsor2"/>
        <w:rPr>
          <w:ins w:id="2415" w:author="Selyem Péter Ferenc" w:date="2025-05-05T10:37:00Z"/>
          <w:del w:id="2416" w:author="Péter Selyem" w:date="2025-05-05T19:30:00Z" w16du:dateUtc="2025-05-05T17:30:00Z"/>
        </w:rPr>
        <w:pPrChange w:id="2417" w:author="Péter Selyem" w:date="2025-05-05T19:30:00Z" w16du:dateUtc="2025-05-05T17:30:00Z">
          <w:pPr>
            <w:pStyle w:val="Cmsor1-szmozatlan"/>
            <w:pageBreakBefore w:val="0"/>
          </w:pPr>
        </w:pPrChange>
      </w:pPr>
      <w:bookmarkStart w:id="2418" w:name="_Toc197366124"/>
      <w:bookmarkStart w:id="2419" w:name="_Toc197366222"/>
      <w:bookmarkStart w:id="2420" w:name="_Toc197366313"/>
      <w:bookmarkStart w:id="2421" w:name="_Toc197366503"/>
      <w:bookmarkEnd w:id="2418"/>
      <w:bookmarkEnd w:id="2419"/>
      <w:bookmarkEnd w:id="2420"/>
      <w:bookmarkEnd w:id="2421"/>
    </w:p>
    <w:p w14:paraId="4306F6C3" w14:textId="16368806" w:rsidR="00E648F8" w:rsidDel="00E62D55" w:rsidRDefault="00E648F8">
      <w:pPr>
        <w:pStyle w:val="Cmsor2"/>
        <w:rPr>
          <w:ins w:id="2422" w:author="Selyem Péter Ferenc" w:date="2025-05-05T10:37:00Z"/>
          <w:del w:id="2423" w:author="Péter Selyem" w:date="2025-05-05T19:30:00Z" w16du:dateUtc="2025-05-05T17:30:00Z"/>
        </w:rPr>
        <w:pPrChange w:id="2424" w:author="Péter Selyem" w:date="2025-05-05T19:30:00Z" w16du:dateUtc="2025-05-05T17:30:00Z">
          <w:pPr>
            <w:pStyle w:val="Cmsor1-szmozatlan"/>
            <w:pageBreakBefore w:val="0"/>
          </w:pPr>
        </w:pPrChange>
      </w:pPr>
      <w:bookmarkStart w:id="2425" w:name="_Toc197366125"/>
      <w:bookmarkStart w:id="2426" w:name="_Toc197366223"/>
      <w:bookmarkStart w:id="2427" w:name="_Toc197366314"/>
      <w:bookmarkStart w:id="2428" w:name="_Toc197366504"/>
      <w:bookmarkEnd w:id="2425"/>
      <w:bookmarkEnd w:id="2426"/>
      <w:bookmarkEnd w:id="2427"/>
      <w:bookmarkEnd w:id="2428"/>
    </w:p>
    <w:p w14:paraId="7FA05A52" w14:textId="450D051A" w:rsidR="00E648F8" w:rsidDel="00E62D55" w:rsidRDefault="00E648F8">
      <w:pPr>
        <w:pStyle w:val="Cmsor2"/>
        <w:rPr>
          <w:ins w:id="2429" w:author="Selyem Péter Ferenc" w:date="2025-05-05T10:37:00Z"/>
          <w:del w:id="2430" w:author="Péter Selyem" w:date="2025-05-05T19:30:00Z" w16du:dateUtc="2025-05-05T17:30:00Z"/>
        </w:rPr>
        <w:pPrChange w:id="2431" w:author="Péter Selyem" w:date="2025-05-05T19:30:00Z" w16du:dateUtc="2025-05-05T17:30:00Z">
          <w:pPr>
            <w:pStyle w:val="Cmsor1-szmozatlan"/>
            <w:pageBreakBefore w:val="0"/>
          </w:pPr>
        </w:pPrChange>
      </w:pPr>
      <w:bookmarkStart w:id="2432" w:name="_Toc197366126"/>
      <w:bookmarkStart w:id="2433" w:name="_Toc197366224"/>
      <w:bookmarkStart w:id="2434" w:name="_Toc197366315"/>
      <w:bookmarkStart w:id="2435" w:name="_Toc197366505"/>
      <w:bookmarkEnd w:id="2432"/>
      <w:bookmarkEnd w:id="2433"/>
      <w:bookmarkEnd w:id="2434"/>
      <w:bookmarkEnd w:id="2435"/>
    </w:p>
    <w:p w14:paraId="77FDB023" w14:textId="1F8995C2" w:rsidR="00E648F8" w:rsidDel="00E62D55" w:rsidRDefault="00E648F8">
      <w:pPr>
        <w:pStyle w:val="Cmsor2"/>
        <w:rPr>
          <w:ins w:id="2436" w:author="Selyem Péter Ferenc" w:date="2025-05-05T10:37:00Z"/>
          <w:del w:id="2437" w:author="Péter Selyem" w:date="2025-05-05T19:30:00Z" w16du:dateUtc="2025-05-05T17:30:00Z"/>
        </w:rPr>
        <w:pPrChange w:id="2438" w:author="Péter Selyem" w:date="2025-05-05T19:30:00Z" w16du:dateUtc="2025-05-05T17:30:00Z">
          <w:pPr>
            <w:pStyle w:val="Cmsor1-szmozatlan"/>
            <w:pageBreakBefore w:val="0"/>
          </w:pPr>
        </w:pPrChange>
      </w:pPr>
      <w:bookmarkStart w:id="2439" w:name="_Toc197366127"/>
      <w:bookmarkStart w:id="2440" w:name="_Toc197366225"/>
      <w:bookmarkStart w:id="2441" w:name="_Toc197366316"/>
      <w:bookmarkStart w:id="2442" w:name="_Toc197366506"/>
      <w:bookmarkEnd w:id="2439"/>
      <w:bookmarkEnd w:id="2440"/>
      <w:bookmarkEnd w:id="2441"/>
      <w:bookmarkEnd w:id="2442"/>
    </w:p>
    <w:p w14:paraId="5C78C45D" w14:textId="7C42E8BF" w:rsidR="00E648F8" w:rsidDel="00E62D55" w:rsidRDefault="00E648F8">
      <w:pPr>
        <w:pStyle w:val="Cmsor2"/>
        <w:rPr>
          <w:ins w:id="2443" w:author="Selyem Péter Ferenc" w:date="2025-05-05T10:37:00Z"/>
          <w:del w:id="2444" w:author="Péter Selyem" w:date="2025-05-05T19:30:00Z" w16du:dateUtc="2025-05-05T17:30:00Z"/>
        </w:rPr>
        <w:pPrChange w:id="2445" w:author="Péter Selyem" w:date="2025-05-05T19:30:00Z" w16du:dateUtc="2025-05-05T17:30:00Z">
          <w:pPr>
            <w:pStyle w:val="Cmsor1-szmozatlan"/>
            <w:pageBreakBefore w:val="0"/>
          </w:pPr>
        </w:pPrChange>
      </w:pPr>
      <w:bookmarkStart w:id="2446" w:name="_Toc197366128"/>
      <w:bookmarkStart w:id="2447" w:name="_Toc197366226"/>
      <w:bookmarkStart w:id="2448" w:name="_Toc197366317"/>
      <w:bookmarkStart w:id="2449" w:name="_Toc197366507"/>
      <w:bookmarkEnd w:id="2446"/>
      <w:bookmarkEnd w:id="2447"/>
      <w:bookmarkEnd w:id="2448"/>
      <w:bookmarkEnd w:id="2449"/>
    </w:p>
    <w:p w14:paraId="0BC4A4F2" w14:textId="2DE7ED36" w:rsidR="00E648F8" w:rsidDel="00E62D55" w:rsidRDefault="00E648F8">
      <w:pPr>
        <w:pStyle w:val="Cmsor2"/>
        <w:rPr>
          <w:ins w:id="2450" w:author="Selyem Péter Ferenc" w:date="2025-05-05T10:37:00Z"/>
          <w:del w:id="2451" w:author="Péter Selyem" w:date="2025-05-05T19:30:00Z" w16du:dateUtc="2025-05-05T17:30:00Z"/>
        </w:rPr>
        <w:pPrChange w:id="2452" w:author="Péter Selyem" w:date="2025-05-05T19:30:00Z" w16du:dateUtc="2025-05-05T17:30:00Z">
          <w:pPr>
            <w:pStyle w:val="Cmsor1-szmozatlan"/>
            <w:pageBreakBefore w:val="0"/>
          </w:pPr>
        </w:pPrChange>
      </w:pPr>
      <w:bookmarkStart w:id="2453" w:name="_Toc197366129"/>
      <w:bookmarkStart w:id="2454" w:name="_Toc197366227"/>
      <w:bookmarkStart w:id="2455" w:name="_Toc197366318"/>
      <w:bookmarkStart w:id="2456" w:name="_Toc197366508"/>
      <w:bookmarkEnd w:id="2453"/>
      <w:bookmarkEnd w:id="2454"/>
      <w:bookmarkEnd w:id="2455"/>
      <w:bookmarkEnd w:id="2456"/>
    </w:p>
    <w:p w14:paraId="1BE38B1D" w14:textId="3583F3FB" w:rsidR="00E648F8" w:rsidDel="00E62D55" w:rsidRDefault="00E648F8">
      <w:pPr>
        <w:pStyle w:val="Cmsor2"/>
        <w:rPr>
          <w:ins w:id="2457" w:author="Selyem Péter Ferenc" w:date="2025-05-05T10:37:00Z"/>
          <w:del w:id="2458" w:author="Péter Selyem" w:date="2025-05-05T19:30:00Z" w16du:dateUtc="2025-05-05T17:30:00Z"/>
        </w:rPr>
        <w:pPrChange w:id="2459" w:author="Péter Selyem" w:date="2025-05-05T19:30:00Z" w16du:dateUtc="2025-05-05T17:30:00Z">
          <w:pPr>
            <w:pStyle w:val="Cmsor1-szmozatlan"/>
            <w:pageBreakBefore w:val="0"/>
          </w:pPr>
        </w:pPrChange>
      </w:pPr>
      <w:bookmarkStart w:id="2460" w:name="_Toc197366130"/>
      <w:bookmarkStart w:id="2461" w:name="_Toc197366228"/>
      <w:bookmarkStart w:id="2462" w:name="_Toc197366319"/>
      <w:bookmarkStart w:id="2463" w:name="_Toc197366509"/>
      <w:bookmarkEnd w:id="2460"/>
      <w:bookmarkEnd w:id="2461"/>
      <w:bookmarkEnd w:id="2462"/>
      <w:bookmarkEnd w:id="2463"/>
    </w:p>
    <w:p w14:paraId="4431210D" w14:textId="2233A2FA" w:rsidR="00E648F8" w:rsidDel="00E62D55" w:rsidRDefault="00E648F8">
      <w:pPr>
        <w:pStyle w:val="Cmsor2"/>
        <w:rPr>
          <w:ins w:id="2464" w:author="Selyem Péter Ferenc" w:date="2025-05-05T10:37:00Z"/>
          <w:del w:id="2465" w:author="Péter Selyem" w:date="2025-05-05T19:30:00Z" w16du:dateUtc="2025-05-05T17:30:00Z"/>
        </w:rPr>
        <w:pPrChange w:id="2466" w:author="Péter Selyem" w:date="2025-05-05T19:30:00Z" w16du:dateUtc="2025-05-05T17:30:00Z">
          <w:pPr>
            <w:pStyle w:val="Cmsor1-szmozatlan"/>
            <w:pageBreakBefore w:val="0"/>
          </w:pPr>
        </w:pPrChange>
      </w:pPr>
      <w:bookmarkStart w:id="2467" w:name="_Toc197366131"/>
      <w:bookmarkStart w:id="2468" w:name="_Toc197366229"/>
      <w:bookmarkStart w:id="2469" w:name="_Toc197366320"/>
      <w:bookmarkStart w:id="2470" w:name="_Toc197366510"/>
      <w:bookmarkEnd w:id="2467"/>
      <w:bookmarkEnd w:id="2468"/>
      <w:bookmarkEnd w:id="2469"/>
      <w:bookmarkEnd w:id="2470"/>
    </w:p>
    <w:p w14:paraId="4D2A9DF9" w14:textId="43B6DE27" w:rsidR="00E648F8" w:rsidRDefault="00E648F8">
      <w:pPr>
        <w:pStyle w:val="Cmsor2"/>
        <w:rPr>
          <w:ins w:id="2471" w:author="Selyem Péter Ferenc" w:date="2025-05-05T10:37:00Z"/>
        </w:rPr>
        <w:pPrChange w:id="2472" w:author="Péter Selyem" w:date="2025-05-05T19:30:00Z" w16du:dateUtc="2025-05-05T17:30:00Z">
          <w:pPr>
            <w:pStyle w:val="Cmsor1-szmozatlan"/>
            <w:pageBreakBefore w:val="0"/>
          </w:pPr>
        </w:pPrChange>
      </w:pPr>
      <w:bookmarkStart w:id="2473" w:name="_Toc197366511"/>
      <w:bookmarkEnd w:id="2473"/>
    </w:p>
    <w:p w14:paraId="0BDB07E0" w14:textId="5C67B877" w:rsidR="00E648F8" w:rsidRDefault="00E62D55">
      <w:pPr>
        <w:rPr>
          <w:ins w:id="2474" w:author="Selyem Péter Ferenc" w:date="2025-05-05T10:39:00Z"/>
        </w:rPr>
        <w:pPrChange w:id="2475" w:author="Selyem Péter Ferenc" w:date="2025-05-05T10:37:00Z">
          <w:pPr>
            <w:pStyle w:val="Cmsor1-szmozatlan"/>
            <w:pageBreakBefore w:val="0"/>
          </w:pPr>
        </w:pPrChange>
      </w:pPr>
      <w:ins w:id="2476" w:author="Selyem Péter Ferenc" w:date="2025-05-05T10:40:00Z">
        <w:del w:id="2477" w:author="Péter Selyem" w:date="2025-05-06T07:26:00Z" w16du:dateUtc="2025-05-06T05:26:00Z">
          <w:r w:rsidDel="007A00BC">
            <w:rPr>
              <w:noProof/>
              <w:lang w:eastAsia="hu-HU"/>
            </w:rPr>
            <mc:AlternateContent>
              <mc:Choice Requires="wps">
                <w:drawing>
                  <wp:anchor distT="0" distB="0" distL="114300" distR="114300" simplePos="0" relativeHeight="251701248" behindDoc="0" locked="0" layoutInCell="1" allowOverlap="1" wp14:anchorId="2B616907" wp14:editId="121C96F5">
                    <wp:simplePos x="0" y="0"/>
                    <wp:positionH relativeFrom="column">
                      <wp:posOffset>236483</wp:posOffset>
                    </wp:positionH>
                    <wp:positionV relativeFrom="paragraph">
                      <wp:posOffset>3491646</wp:posOffset>
                    </wp:positionV>
                    <wp:extent cx="5038725" cy="635"/>
                    <wp:effectExtent l="0" t="0" r="0" b="0"/>
                    <wp:wrapTopAndBottom/>
                    <wp:docPr id="20" name="Szövegdoboz 20"/>
                    <wp:cNvGraphicFramePr/>
                    <a:graphic xmlns:a="http://schemas.openxmlformats.org/drawingml/2006/main">
                      <a:graphicData uri="http://schemas.microsoft.com/office/word/2010/wordprocessingShape">
                        <wps:wsp>
                          <wps:cNvSpPr txBox="1"/>
                          <wps:spPr>
                            <a:xfrm>
                              <a:off x="0" y="0"/>
                              <a:ext cx="5038725" cy="635"/>
                            </a:xfrm>
                            <a:prstGeom prst="rect">
                              <a:avLst/>
                            </a:prstGeom>
                            <a:solidFill>
                              <a:prstClr val="white"/>
                            </a:solidFill>
                            <a:ln>
                              <a:noFill/>
                            </a:ln>
                          </wps:spPr>
                          <wps:txbx>
                            <w:txbxContent>
                              <w:p w14:paraId="0A3875D2" w14:textId="50AB523C" w:rsidR="00544A61" w:rsidRPr="005604E4" w:rsidRDefault="00AC7F8F">
                                <w:pPr>
                                  <w:pStyle w:val="Kpalrs"/>
                                  <w:rPr>
                                    <w:noProof/>
                                  </w:rPr>
                                  <w:pPrChange w:id="2478" w:author="Selyem Péter Ferenc" w:date="2025-05-05T10:40:00Z">
                                    <w:pPr/>
                                  </w:pPrChange>
                                </w:pPr>
                                <w:ins w:id="2479" w:author="Péter Selyem" w:date="2025-05-06T07:18:00Z" w16du:dateUtc="2025-05-06T05:18:00Z">
                                  <w:r>
                                    <w:rPr>
                                      <w:noProof/>
                                    </w:rPr>
                                    <w:t>20</w:t>
                                  </w:r>
                                </w:ins>
                                <w:ins w:id="2480" w:author="Selyem Péter Ferenc" w:date="2025-05-05T10:40:00Z">
                                  <w:del w:id="2481" w:author="Péter Selyem" w:date="2025-05-06T07:18:00Z" w16du:dateUtc="2025-05-06T05:18:00Z">
                                    <w:r w:rsidR="00544A61" w:rsidDel="00AC7F8F">
                                      <w:rPr>
                                        <w:noProof/>
                                      </w:rPr>
                                      <w:fldChar w:fldCharType="begin"/>
                                    </w:r>
                                    <w:r w:rsidR="00544A61" w:rsidDel="00AC7F8F">
                                      <w:rPr>
                                        <w:noProof/>
                                      </w:rPr>
                                      <w:delInstrText xml:space="preserve"> SEQ ábra \* ARABIC </w:delInstrText>
                                    </w:r>
                                  </w:del>
                                </w:ins>
                                <w:del w:id="2482" w:author="Péter Selyem" w:date="2025-05-06T07:18:00Z" w16du:dateUtc="2025-05-06T05:18:00Z">
                                  <w:r w:rsidR="00544A61" w:rsidDel="00AC7F8F">
                                    <w:rPr>
                                      <w:noProof/>
                                    </w:rPr>
                                    <w:fldChar w:fldCharType="separate"/>
                                  </w:r>
                                </w:del>
                                <w:ins w:id="2483" w:author="Selyem Péter Ferenc" w:date="2025-05-05T10:40:00Z">
                                  <w:del w:id="2484" w:author="Péter Selyem" w:date="2025-05-06T07:18:00Z" w16du:dateUtc="2025-05-06T05:18:00Z">
                                    <w:r w:rsidR="00544A61" w:rsidDel="00AC7F8F">
                                      <w:rPr>
                                        <w:noProof/>
                                      </w:rPr>
                                      <w:delText>16</w:delText>
                                    </w:r>
                                    <w:r w:rsidR="00544A61" w:rsidDel="00AC7F8F">
                                      <w:rPr>
                                        <w:noProof/>
                                      </w:rPr>
                                      <w:fldChar w:fldCharType="end"/>
                                    </w:r>
                                  </w:del>
                                  <w:r w:rsidR="00544A61">
                                    <w:t>. ábra: Rólunk oldal</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616907" id="Szövegdoboz 20" o:spid="_x0000_s1037" type="#_x0000_t202" style="position:absolute;left:0;text-align:left;margin-left:18.6pt;margin-top:274.95pt;width:396.75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" stroked="f">
                    <v:textbox style="mso-fit-shape-to-text:t" inset="0,0,0,0">
                      <w:txbxContent>
                        <w:p w14:paraId="0A3875D2" w14:textId="50AB523C" w:rsidR="00544A61" w:rsidRPr="005604E4" w:rsidRDefault="00AC7F8F">
                          <w:pPr>
                            <w:pStyle w:val="Kpalrs"/>
                            <w:rPr>
                              <w:noProof/>
                            </w:rPr>
                            <w:pPrChange w:id="2485" w:author="Selyem Péter Ferenc" w:date="2025-05-05T10:40:00Z">
                              <w:pPr/>
                            </w:pPrChange>
                          </w:pPr>
                          <w:ins w:id="2486" w:author="Péter Selyem" w:date="2025-05-06T07:18:00Z" w16du:dateUtc="2025-05-06T05:18:00Z">
                            <w:r>
                              <w:rPr>
                                <w:noProof/>
                              </w:rPr>
                              <w:t>20</w:t>
                            </w:r>
                          </w:ins>
                          <w:ins w:id="2487" w:author="Selyem Péter Ferenc" w:date="2025-05-05T10:40:00Z">
                            <w:del w:id="2488" w:author="Péter Selyem" w:date="2025-05-06T07:18:00Z" w16du:dateUtc="2025-05-06T05:18:00Z">
                              <w:r w:rsidR="00544A61" w:rsidDel="00AC7F8F">
                                <w:rPr>
                                  <w:noProof/>
                                </w:rPr>
                                <w:fldChar w:fldCharType="begin"/>
                              </w:r>
                              <w:r w:rsidR="00544A61" w:rsidDel="00AC7F8F">
                                <w:rPr>
                                  <w:noProof/>
                                </w:rPr>
                                <w:delInstrText xml:space="preserve"> SEQ ábra \* ARABIC </w:delInstrText>
                              </w:r>
                            </w:del>
                          </w:ins>
                          <w:del w:id="2489" w:author="Péter Selyem" w:date="2025-05-06T07:18:00Z" w16du:dateUtc="2025-05-06T05:18:00Z">
                            <w:r w:rsidR="00544A61" w:rsidDel="00AC7F8F">
                              <w:rPr>
                                <w:noProof/>
                              </w:rPr>
                              <w:fldChar w:fldCharType="separate"/>
                            </w:r>
                          </w:del>
                          <w:ins w:id="2490" w:author="Selyem Péter Ferenc" w:date="2025-05-05T10:40:00Z">
                            <w:del w:id="2491" w:author="Péter Selyem" w:date="2025-05-06T07:18:00Z" w16du:dateUtc="2025-05-06T05:18:00Z">
                              <w:r w:rsidR="00544A61" w:rsidDel="00AC7F8F">
                                <w:rPr>
                                  <w:noProof/>
                                </w:rPr>
                                <w:delText>16</w:delText>
                              </w:r>
                              <w:r w:rsidR="00544A61" w:rsidDel="00AC7F8F">
                                <w:rPr>
                                  <w:noProof/>
                                </w:rPr>
                                <w:fldChar w:fldCharType="end"/>
                              </w:r>
                            </w:del>
                            <w:r w:rsidR="00544A61">
                              <w:t>. ábra: Rólunk oldal</w:t>
                            </w:r>
                          </w:ins>
                        </w:p>
                      </w:txbxContent>
                    </v:textbox>
                    <w10:wrap type="topAndBottom"/>
                  </v:shape>
                </w:pict>
              </mc:Fallback>
            </mc:AlternateContent>
          </w:r>
        </w:del>
      </w:ins>
      <w:ins w:id="2492" w:author="Selyem Péter Ferenc" w:date="2025-05-05T10:39:00Z">
        <w:r>
          <w:rPr>
            <w:noProof/>
            <w:lang w:eastAsia="hu-HU"/>
          </w:rPr>
          <w:drawing>
            <wp:anchor distT="0" distB="0" distL="114300" distR="114300" simplePos="0" relativeHeight="251699200" behindDoc="0" locked="0" layoutInCell="1" allowOverlap="1" wp14:anchorId="2F0F72AE" wp14:editId="029FCEE6">
              <wp:simplePos x="0" y="0"/>
              <wp:positionH relativeFrom="margin">
                <wp:posOffset>235585</wp:posOffset>
              </wp:positionH>
              <wp:positionV relativeFrom="paragraph">
                <wp:posOffset>239395</wp:posOffset>
              </wp:positionV>
              <wp:extent cx="5038725" cy="3337560"/>
              <wp:effectExtent l="0" t="0" r="9525" b="0"/>
              <wp:wrapSquare wrapText="bothSides"/>
              <wp:docPr id="19" name="Kép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rólunk.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038725" cy="3337560"/>
                      </a:xfrm>
                      <a:prstGeom prst="rect">
                        <a:avLst/>
                      </a:prstGeom>
                    </pic:spPr>
                  </pic:pic>
                </a:graphicData>
              </a:graphic>
              <wp14:sizeRelH relativeFrom="margin">
                <wp14:pctWidth>0</wp14:pctWidth>
              </wp14:sizeRelH>
              <wp14:sizeRelV relativeFrom="margin">
                <wp14:pctHeight>0</wp14:pctHeight>
              </wp14:sizeRelV>
            </wp:anchor>
          </w:drawing>
        </w:r>
      </w:ins>
      <w:ins w:id="2493" w:author="Selyem Péter Ferenc" w:date="2025-05-05T10:38:00Z">
        <w:r w:rsidR="00E648F8">
          <w:t>A Rólunk ol</w:t>
        </w:r>
        <w:r w:rsidR="00C75E6D">
          <w:t>dalon találhatóak az elérhetőség</w:t>
        </w:r>
        <w:r w:rsidR="00E648F8">
          <w:t>e</w:t>
        </w:r>
      </w:ins>
      <w:ins w:id="2494" w:author="Selyem Péter Ferenc" w:date="2025-05-05T15:50:00Z">
        <w:r w:rsidR="00C75E6D">
          <w:t>k</w:t>
        </w:r>
      </w:ins>
      <w:ins w:id="2495" w:author="Selyem Péter Ferenc" w:date="2025-05-05T10:38:00Z">
        <w:r w:rsidR="00E648F8">
          <w:t xml:space="preserve">, a </w:t>
        </w:r>
        <w:del w:id="2496" w:author="Péter Selyem" w:date="2025-05-05T18:21:00Z" w16du:dateUtc="2025-05-05T16:21:00Z">
          <w:r w:rsidR="00E648F8" w:rsidDel="008B4356">
            <w:delText>nyitva tartás</w:delText>
          </w:r>
        </w:del>
      </w:ins>
      <w:ins w:id="2497" w:author="Péter Selyem" w:date="2025-05-05T18:21:00Z" w16du:dateUtc="2025-05-05T16:21:00Z">
        <w:r w:rsidR="008B4356">
          <w:t>nyitvatartás</w:t>
        </w:r>
      </w:ins>
      <w:ins w:id="2498" w:author="Selyem Péter Ferenc" w:date="2025-05-05T10:38:00Z">
        <w:r w:rsidR="00E648F8">
          <w:t xml:space="preserve"> valamit </w:t>
        </w:r>
      </w:ins>
      <w:ins w:id="2499" w:author="Selyem Péter Ferenc" w:date="2025-05-05T10:39:00Z">
        <w:r w:rsidR="0056533E">
          <w:t>a terem címe</w:t>
        </w:r>
      </w:ins>
      <w:ins w:id="2500" w:author="Selyem Péter Ferenc" w:date="2025-05-05T15:50:00Z">
        <w:r w:rsidR="00C75E6D">
          <w:t>.</w:t>
        </w:r>
      </w:ins>
    </w:p>
    <w:p w14:paraId="166066EE" w14:textId="4DBBF3DE" w:rsidR="0056533E" w:rsidDel="007E23ED" w:rsidRDefault="00E62D55">
      <w:pPr>
        <w:pStyle w:val="Cmsor2"/>
        <w:rPr>
          <w:ins w:id="2501" w:author="Selyem Péter Ferenc" w:date="2025-05-05T10:37:00Z"/>
          <w:del w:id="2502" w:author="Péter Selyem" w:date="2025-05-05T19:32:00Z" w16du:dateUtc="2025-05-05T17:32:00Z"/>
        </w:rPr>
        <w:pPrChange w:id="2503" w:author="Péter Selyem" w:date="2025-05-05T19:31:00Z" w16du:dateUtc="2025-05-05T17:31:00Z">
          <w:pPr>
            <w:pStyle w:val="Cmsor1-szmozatlan"/>
            <w:pageBreakBefore w:val="0"/>
          </w:pPr>
        </w:pPrChange>
      </w:pPr>
      <w:bookmarkStart w:id="2504" w:name="_Toc197366512"/>
      <w:ins w:id="2505" w:author="Péter Selyem" w:date="2025-05-05T19:30:00Z" w16du:dateUtc="2025-05-05T17:30:00Z">
        <w:r>
          <w:lastRenderedPageBreak/>
          <w:t>Profil</w:t>
        </w:r>
      </w:ins>
      <w:bookmarkEnd w:id="2504"/>
    </w:p>
    <w:p w14:paraId="731F05C2" w14:textId="77777777" w:rsidR="00E62D55" w:rsidRDefault="00E62D55">
      <w:pPr>
        <w:pStyle w:val="Cmsor2"/>
        <w:rPr>
          <w:ins w:id="2506" w:author="Péter Selyem" w:date="2025-05-05T19:30:00Z" w16du:dateUtc="2025-05-05T17:30:00Z"/>
        </w:rPr>
        <w:pPrChange w:id="2507" w:author="Péter Selyem" w:date="2025-05-05T19:32:00Z" w16du:dateUtc="2025-05-05T17:32:00Z">
          <w:pPr/>
        </w:pPrChange>
      </w:pPr>
      <w:bookmarkStart w:id="2508" w:name="_Toc197366513"/>
      <w:bookmarkEnd w:id="2508"/>
    </w:p>
    <w:p w14:paraId="33DEE210" w14:textId="463179EB" w:rsidR="00E648F8" w:rsidRDefault="0056533E">
      <w:pPr>
        <w:rPr>
          <w:ins w:id="2509" w:author="Selyem Péter Ferenc" w:date="2025-05-05T10:45:00Z"/>
        </w:rPr>
        <w:pPrChange w:id="2510" w:author="Selyem Péter Ferenc" w:date="2025-05-05T10:37:00Z">
          <w:pPr>
            <w:pStyle w:val="Cmsor1-szmozatlan"/>
            <w:pageBreakBefore w:val="0"/>
          </w:pPr>
        </w:pPrChange>
      </w:pPr>
      <w:ins w:id="2511" w:author="Selyem Péter Ferenc" w:date="2025-05-05T10:43:00Z">
        <w:r>
          <w:t>Profilunkon</w:t>
        </w:r>
      </w:ins>
      <w:ins w:id="2512" w:author="Selyem Péter Ferenc" w:date="2025-05-05T10:44:00Z">
        <w:r>
          <w:t xml:space="preserve"> eleinte öt gombot találunk</w:t>
        </w:r>
      </w:ins>
      <w:ins w:id="2513" w:author="Selyem Péter Ferenc" w:date="2025-05-05T15:50:00Z">
        <w:r w:rsidR="00C75E6D">
          <w:t>,</w:t>
        </w:r>
      </w:ins>
      <w:ins w:id="2514" w:author="Selyem Péter Ferenc" w:date="2025-05-05T10:44:00Z">
        <w:r>
          <w:t xml:space="preserve"> ami az „Adataim”, „Jegyeim”, „Edzéseim”, „Edzés napló</w:t>
        </w:r>
      </w:ins>
      <w:ins w:id="2515" w:author="Selyem Péter Ferenc" w:date="2025-05-05T10:45:00Z">
        <w:r>
          <w:t>”, „Profil törlése”. Az utóbbira kattintva megkérdezi az oldal, hogy biztos törölni akarjuk-e a</w:t>
        </w:r>
        <w:del w:id="2516" w:author="Péter Selyem" w:date="2025-05-05T20:26:00Z" w16du:dateUtc="2025-05-05T18:26:00Z">
          <w:r w:rsidDel="007554FA">
            <w:delText>z</w:delText>
          </w:r>
        </w:del>
        <w:r>
          <w:t xml:space="preserve"> profilt, ha igenre nyomun</w:t>
        </w:r>
        <w:r w:rsidR="00C75E6D">
          <w:t>k, akkor törlődik a teljes profi</w:t>
        </w:r>
        <w:r>
          <w:t>lunk.</w:t>
        </w:r>
      </w:ins>
    </w:p>
    <w:p w14:paraId="5B13B86E" w14:textId="1DECBADB" w:rsidR="0056533E" w:rsidRDefault="0056533E">
      <w:pPr>
        <w:rPr>
          <w:ins w:id="2517" w:author="Selyem Péter Ferenc" w:date="2025-05-05T10:48:00Z"/>
          <w:noProof/>
          <w:lang w:eastAsia="hu-HU"/>
        </w:rPr>
        <w:pPrChange w:id="2518" w:author="Selyem Péter Ferenc" w:date="2025-05-05T10:37:00Z">
          <w:pPr>
            <w:pStyle w:val="Cmsor1-szmozatlan"/>
            <w:pageBreakBefore w:val="0"/>
          </w:pPr>
        </w:pPrChange>
      </w:pPr>
    </w:p>
    <w:p w14:paraId="17F55E89" w14:textId="54C7B207" w:rsidR="0056533E" w:rsidRDefault="0056533E">
      <w:pPr>
        <w:rPr>
          <w:ins w:id="2519" w:author="Selyem Péter Ferenc" w:date="2025-05-05T10:37:00Z"/>
        </w:rPr>
        <w:pPrChange w:id="2520" w:author="Selyem Péter Ferenc" w:date="2025-05-05T10:37:00Z">
          <w:pPr>
            <w:pStyle w:val="Cmsor1-szmozatlan"/>
            <w:pageBreakBefore w:val="0"/>
          </w:pPr>
        </w:pPrChange>
      </w:pPr>
      <w:ins w:id="2521" w:author="Selyem Péter Ferenc" w:date="2025-05-05T10:48:00Z">
        <w:del w:id="2522" w:author="Péter Selyem" w:date="2025-05-06T07:26:00Z" w16du:dateUtc="2025-05-06T05:26:00Z">
          <w:r w:rsidDel="007A00BC">
            <w:rPr>
              <w:noProof/>
              <w:lang w:eastAsia="hu-HU"/>
            </w:rPr>
            <mc:AlternateContent>
              <mc:Choice Requires="wps">
                <w:drawing>
                  <wp:anchor distT="0" distB="0" distL="114300" distR="114300" simplePos="0" relativeHeight="251704320" behindDoc="0" locked="0" layoutInCell="1" allowOverlap="1" wp14:anchorId="0BCF9667" wp14:editId="0C059807">
                    <wp:simplePos x="0" y="0"/>
                    <wp:positionH relativeFrom="margin">
                      <wp:align>right</wp:align>
                    </wp:positionH>
                    <wp:positionV relativeFrom="paragraph">
                      <wp:posOffset>3138170</wp:posOffset>
                    </wp:positionV>
                    <wp:extent cx="5399405" cy="635"/>
                    <wp:effectExtent l="0" t="0" r="0" b="2540"/>
                    <wp:wrapTopAndBottom/>
                    <wp:docPr id="22" name="Szövegdoboz 22"/>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14:paraId="283E8FAB" w14:textId="7D8C50FE" w:rsidR="00544A61" w:rsidRPr="00B63396" w:rsidRDefault="00544A61">
                                <w:pPr>
                                  <w:pStyle w:val="Kpalrs"/>
                                  <w:rPr>
                                    <w:noProof/>
                                  </w:rPr>
                                  <w:pPrChange w:id="2523" w:author="Selyem Péter Ferenc" w:date="2025-05-05T10:48:00Z">
                                    <w:pPr/>
                                  </w:pPrChange>
                                </w:pPr>
                                <w:ins w:id="2524" w:author="Selyem Péter Ferenc" w:date="2025-05-05T10:48:00Z">
                                  <w:del w:id="2525" w:author="Péter Selyem" w:date="2025-05-06T07:18:00Z" w16du:dateUtc="2025-05-06T05:18:00Z">
                                    <w:r w:rsidDel="00AC7F8F">
                                      <w:rPr>
                                        <w:noProof/>
                                      </w:rPr>
                                      <w:fldChar w:fldCharType="begin"/>
                                    </w:r>
                                    <w:r w:rsidDel="00AC7F8F">
                                      <w:rPr>
                                        <w:noProof/>
                                      </w:rPr>
                                      <w:delInstrText xml:space="preserve"> SEQ ábra \* ARABIC </w:delInstrText>
                                    </w:r>
                                  </w:del>
                                </w:ins>
                                <w:del w:id="2526" w:author="Péter Selyem" w:date="2025-05-06T07:18:00Z" w16du:dateUtc="2025-05-06T05:18:00Z">
                                  <w:r w:rsidDel="00AC7F8F">
                                    <w:rPr>
                                      <w:noProof/>
                                    </w:rPr>
                                    <w:fldChar w:fldCharType="separate"/>
                                  </w:r>
                                </w:del>
                                <w:ins w:id="2527" w:author="Selyem Péter Ferenc" w:date="2025-05-05T10:48:00Z">
                                  <w:del w:id="2528" w:author="Péter Selyem" w:date="2025-05-06T07:18:00Z" w16du:dateUtc="2025-05-06T05:18:00Z">
                                    <w:r w:rsidDel="00AC7F8F">
                                      <w:rPr>
                                        <w:noProof/>
                                      </w:rPr>
                                      <w:delText>17</w:delText>
                                    </w:r>
                                    <w:r w:rsidDel="00AC7F8F">
                                      <w:rPr>
                                        <w:noProof/>
                                      </w:rPr>
                                      <w:fldChar w:fldCharType="end"/>
                                    </w:r>
                                  </w:del>
                                  <w:del w:id="2529" w:author="Péter Selyem" w:date="2025-05-06T07:26:00Z" w16du:dateUtc="2025-05-06T05:26:00Z">
                                    <w:r w:rsidDel="007A00BC">
                                      <w:delText>. ábra: Edzők profil adata táblázat</w:delText>
                                    </w:r>
                                  </w:del>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CF9667" id="Szövegdoboz 22" o:spid="_x0000_s1038" type="#_x0000_t202" style="position:absolute;left:0;text-align:left;margin-left:373.95pt;margin-top:247.1pt;width:425.15pt;height:.05pt;z-index:25170432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" stroked="f">
                    <v:textbox style="mso-fit-shape-to-text:t" inset="0,0,0,0">
                      <w:txbxContent>
                        <w:p w14:paraId="283E8FAB" w14:textId="7D8C50FE" w:rsidR="00544A61" w:rsidRPr="00B63396" w:rsidRDefault="00544A61">
                          <w:pPr>
                            <w:pStyle w:val="Kpalrs"/>
                            <w:rPr>
                              <w:noProof/>
                            </w:rPr>
                            <w:pPrChange w:id="2530" w:author="Selyem Péter Ferenc" w:date="2025-05-05T10:48:00Z">
                              <w:pPr/>
                            </w:pPrChange>
                          </w:pPr>
                          <w:ins w:id="2531" w:author="Selyem Péter Ferenc" w:date="2025-05-05T10:48:00Z">
                            <w:del w:id="2532" w:author="Péter Selyem" w:date="2025-05-06T07:18:00Z" w16du:dateUtc="2025-05-06T05:18:00Z">
                              <w:r w:rsidDel="00AC7F8F">
                                <w:rPr>
                                  <w:noProof/>
                                </w:rPr>
                                <w:fldChar w:fldCharType="begin"/>
                              </w:r>
                              <w:r w:rsidDel="00AC7F8F">
                                <w:rPr>
                                  <w:noProof/>
                                </w:rPr>
                                <w:delInstrText xml:space="preserve"> SEQ ábra \* ARABIC </w:delInstrText>
                              </w:r>
                            </w:del>
                          </w:ins>
                          <w:del w:id="2533" w:author="Péter Selyem" w:date="2025-05-06T07:18:00Z" w16du:dateUtc="2025-05-06T05:18:00Z">
                            <w:r w:rsidDel="00AC7F8F">
                              <w:rPr>
                                <w:noProof/>
                              </w:rPr>
                              <w:fldChar w:fldCharType="separate"/>
                            </w:r>
                          </w:del>
                          <w:ins w:id="2534" w:author="Selyem Péter Ferenc" w:date="2025-05-05T10:48:00Z">
                            <w:del w:id="2535" w:author="Péter Selyem" w:date="2025-05-06T07:18:00Z" w16du:dateUtc="2025-05-06T05:18:00Z">
                              <w:r w:rsidDel="00AC7F8F">
                                <w:rPr>
                                  <w:noProof/>
                                </w:rPr>
                                <w:delText>17</w:delText>
                              </w:r>
                              <w:r w:rsidDel="00AC7F8F">
                                <w:rPr>
                                  <w:noProof/>
                                </w:rPr>
                                <w:fldChar w:fldCharType="end"/>
                              </w:r>
                            </w:del>
                            <w:del w:id="2536" w:author="Péter Selyem" w:date="2025-05-06T07:26:00Z" w16du:dateUtc="2025-05-06T05:26:00Z">
                              <w:r w:rsidDel="007A00BC">
                                <w:delText>. ábra: Edzők profil adata táblázat</w:delText>
                              </w:r>
                            </w:del>
                          </w:ins>
                        </w:p>
                      </w:txbxContent>
                    </v:textbox>
                    <w10:wrap type="topAndBottom" anchorx="margin"/>
                  </v:shape>
                </w:pict>
              </mc:Fallback>
            </mc:AlternateContent>
          </w:r>
        </w:del>
        <w:r>
          <w:rPr>
            <w:noProof/>
            <w:lang w:eastAsia="hu-HU"/>
          </w:rPr>
          <w:drawing>
            <wp:anchor distT="0" distB="0" distL="114300" distR="114300" simplePos="0" relativeHeight="251702272" behindDoc="0" locked="0" layoutInCell="1" allowOverlap="1" wp14:anchorId="68EC2FFB" wp14:editId="453E506A">
              <wp:simplePos x="0" y="0"/>
              <wp:positionH relativeFrom="margin">
                <wp:align>right</wp:align>
              </wp:positionH>
              <wp:positionV relativeFrom="paragraph">
                <wp:posOffset>851535</wp:posOffset>
              </wp:positionV>
              <wp:extent cx="5399405" cy="2219325"/>
              <wp:effectExtent l="0" t="0" r="0" b="9525"/>
              <wp:wrapSquare wrapText="bothSides"/>
              <wp:docPr id="21" name="Kép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rofilAdatok.PNG"/>
                      <pic:cNvPicPr/>
                    </pic:nvPicPr>
                    <pic:blipFill rotWithShape="1">
                      <a:blip r:embed="rId42" cstate="print">
                        <a:extLst>
                          <a:ext uri="{28A0092B-C50C-407E-A947-70E740481C1C}">
                            <a14:useLocalDpi xmlns:a14="http://schemas.microsoft.com/office/drawing/2010/main" val="0"/>
                          </a:ext>
                        </a:extLst>
                      </a:blip>
                      <a:srcRect b="25096"/>
                      <a:stretch/>
                    </pic:blipFill>
                    <pic:spPr bwMode="auto">
                      <a:xfrm>
                        <a:off x="0" y="0"/>
                        <a:ext cx="5399405" cy="221932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ins>
      <w:ins w:id="2537" w:author="Selyem Péter Ferenc" w:date="2025-05-05T10:46:00Z">
        <w:r>
          <w:t>Adataimra kattintva kettő féle táblázat jöhet elő, sima felhasználóknak</w:t>
        </w:r>
      </w:ins>
      <w:ins w:id="2538" w:author="Selyem Péter Ferenc" w:date="2025-05-05T10:47:00Z">
        <w:r>
          <w:t xml:space="preserve"> csak a felhasználó nevüket és a nevüket tartalmazza, edzők</w:t>
        </w:r>
      </w:ins>
      <w:ins w:id="2539" w:author="Selyem Péter Ferenc" w:date="2025-05-05T15:50:00Z">
        <w:r w:rsidR="00C75E6D">
          <w:t>n</w:t>
        </w:r>
      </w:ins>
      <w:ins w:id="2540" w:author="Selyem Péter Ferenc" w:date="2025-05-05T10:47:00Z">
        <w:r>
          <w:t xml:space="preserve">ek viszont tartalmazza a telefonszámukat, képesítésüket és a képüket is mellé. </w:t>
        </w:r>
      </w:ins>
    </w:p>
    <w:p w14:paraId="0DB901E3" w14:textId="28E3295C" w:rsidR="00E648F8" w:rsidRDefault="001C1BD5">
      <w:pPr>
        <w:rPr>
          <w:ins w:id="2541" w:author="Selyem Péter Ferenc" w:date="2025-05-05T15:24:00Z"/>
        </w:rPr>
        <w:pPrChange w:id="2542" w:author="Selyem Péter Ferenc" w:date="2025-05-05T10:37:00Z">
          <w:pPr>
            <w:pStyle w:val="Cmsor1-szmozatlan"/>
            <w:pageBreakBefore w:val="0"/>
          </w:pPr>
        </w:pPrChange>
      </w:pPr>
      <w:ins w:id="2543" w:author="Selyem Péter Ferenc" w:date="2025-05-05T15:24:00Z">
        <w:r>
          <w:t xml:space="preserve">Az adatok megjelenítését kódban úgy oldottam, meg hogy alapból a sima felhasználónak a tábálaztából indulok ki, ezután megnézi a </w:t>
        </w:r>
        <w:del w:id="2544" w:author="Péter Selyem" w:date="2025-05-05T18:22:00Z" w16du:dateUtc="2025-05-05T16:22:00Z">
          <w:r w:rsidDel="008B4356">
            <w:delText>program</w:delText>
          </w:r>
        </w:del>
      </w:ins>
      <w:ins w:id="2545" w:author="Péter Selyem" w:date="2025-05-05T18:22:00Z" w16du:dateUtc="2025-05-05T16:22:00Z">
        <w:r w:rsidR="008B4356">
          <w:t>program,</w:t>
        </w:r>
      </w:ins>
      <w:ins w:id="2546" w:author="Selyem Péter Ferenc" w:date="2025-05-05T15:24:00Z">
        <w:r>
          <w:t xml:space="preserve"> hogy a felhasználó edző-e, és ha igen akkor teszi hozzá a kellő sorokat.</w:t>
        </w:r>
      </w:ins>
    </w:p>
    <w:p w14:paraId="08BBB667" w14:textId="458ECAFE" w:rsidR="001C1BD5" w:rsidRDefault="00430309">
      <w:pPr>
        <w:rPr>
          <w:ins w:id="2547" w:author="Selyem Péter Ferenc" w:date="2025-05-05T10:37:00Z"/>
        </w:rPr>
        <w:pPrChange w:id="2548" w:author="Selyem Péter Ferenc" w:date="2025-05-05T10:37:00Z">
          <w:pPr>
            <w:pStyle w:val="Cmsor1-szmozatlan"/>
            <w:pageBreakBefore w:val="0"/>
          </w:pPr>
        </w:pPrChange>
      </w:pPr>
      <w:ins w:id="2549" w:author="Selyem Péter Ferenc" w:date="2025-05-05T15:57:00Z">
        <w:del w:id="2550" w:author="Péter Selyem" w:date="2025-05-06T07:26:00Z" w16du:dateUtc="2025-05-06T05:26:00Z">
          <w:r w:rsidDel="007A00BC">
            <w:rPr>
              <w:noProof/>
            </w:rPr>
            <w:lastRenderedPageBreak/>
            <mc:AlternateContent>
              <mc:Choice Requires="wps">
                <w:drawing>
                  <wp:anchor distT="0" distB="0" distL="114300" distR="114300" simplePos="0" relativeHeight="251772928" behindDoc="0" locked="0" layoutInCell="1" allowOverlap="1" wp14:anchorId="64B1F1B9" wp14:editId="1A0417F7">
                    <wp:simplePos x="0" y="0"/>
                    <wp:positionH relativeFrom="page">
                      <wp:align>center</wp:align>
                    </wp:positionH>
                    <wp:positionV relativeFrom="paragraph">
                      <wp:posOffset>8482666</wp:posOffset>
                    </wp:positionV>
                    <wp:extent cx="4229100" cy="635"/>
                    <wp:effectExtent l="0" t="0" r="0" b="2540"/>
                    <wp:wrapTopAndBottom/>
                    <wp:docPr id="757628234" name="Szövegdoboz 757628234"/>
                    <wp:cNvGraphicFramePr/>
                    <a:graphic xmlns:a="http://schemas.openxmlformats.org/drawingml/2006/main">
                      <a:graphicData uri="http://schemas.microsoft.com/office/word/2010/wordprocessingShape">
                        <wps:wsp>
                          <wps:cNvSpPr txBox="1"/>
                          <wps:spPr>
                            <a:xfrm>
                              <a:off x="0" y="0"/>
                              <a:ext cx="4229100" cy="635"/>
                            </a:xfrm>
                            <a:prstGeom prst="rect">
                              <a:avLst/>
                            </a:prstGeom>
                            <a:solidFill>
                              <a:prstClr val="white"/>
                            </a:solidFill>
                            <a:ln>
                              <a:noFill/>
                            </a:ln>
                          </wps:spPr>
                          <wps:txbx>
                            <w:txbxContent>
                              <w:p w14:paraId="09422510" w14:textId="747D8ED5" w:rsidR="00430309" w:rsidRPr="006E0FA0" w:rsidRDefault="00430309">
                                <w:pPr>
                                  <w:pStyle w:val="Kpalrs"/>
                                  <w:rPr>
                                    <w:noProof/>
                                  </w:rPr>
                                  <w:pPrChange w:id="2551" w:author="Selyem Péter Ferenc" w:date="2025-05-05T15:57:00Z">
                                    <w:pPr/>
                                  </w:pPrChange>
                                </w:pPr>
                                <w:ins w:id="2552" w:author="Selyem Péter Ferenc" w:date="2025-05-05T15:57:00Z">
                                  <w:del w:id="2553" w:author="Péter Selyem" w:date="2025-05-06T07:18:00Z" w16du:dateUtc="2025-05-06T05:18:00Z">
                                    <w:r w:rsidDel="00AC7F8F">
                                      <w:rPr>
                                        <w:noProof/>
                                      </w:rPr>
                                      <w:fldChar w:fldCharType="begin"/>
                                    </w:r>
                                    <w:r w:rsidDel="00AC7F8F">
                                      <w:rPr>
                                        <w:noProof/>
                                      </w:rPr>
                                      <w:delInstrText xml:space="preserve"> SEQ ábra \* ARABIC </w:delInstrText>
                                    </w:r>
                                  </w:del>
                                </w:ins>
                                <w:del w:id="2554" w:author="Péter Selyem" w:date="2025-05-06T07:18:00Z" w16du:dateUtc="2025-05-06T05:18:00Z">
                                  <w:r w:rsidDel="00AC7F8F">
                                    <w:rPr>
                                      <w:noProof/>
                                    </w:rPr>
                                    <w:fldChar w:fldCharType="separate"/>
                                  </w:r>
                                </w:del>
                                <w:ins w:id="2555" w:author="Selyem Péter Ferenc" w:date="2025-05-05T15:57:00Z">
                                  <w:del w:id="2556" w:author="Péter Selyem" w:date="2025-05-06T07:18:00Z" w16du:dateUtc="2025-05-06T05:18:00Z">
                                    <w:r w:rsidDel="00AC7F8F">
                                      <w:rPr>
                                        <w:noProof/>
                                      </w:rPr>
                                      <w:delText>19</w:delText>
                                    </w:r>
                                    <w:r w:rsidDel="00AC7F8F">
                                      <w:rPr>
                                        <w:noProof/>
                                      </w:rPr>
                                      <w:fldChar w:fldCharType="end"/>
                                    </w:r>
                                  </w:del>
                                </w:ins>
                                <w:ins w:id="2557" w:author="Péter Selyem" w:date="2025-05-06T07:18:00Z" w16du:dateUtc="2025-05-06T05:18:00Z">
                                  <w:r w:rsidR="00AC7F8F">
                                    <w:rPr>
                                      <w:noProof/>
                                    </w:rPr>
                                    <w:t>23</w:t>
                                  </w:r>
                                </w:ins>
                                <w:ins w:id="2558" w:author="Selyem Péter Ferenc" w:date="2025-05-05T15:57:00Z">
                                  <w:r>
                                    <w:t>. ábra: Edző adatainak hozzáadása</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B1F1B9" id="Szövegdoboz 757628234" o:spid="_x0000_s1039" type="#_x0000_t202" style="position:absolute;left:0;text-align:left;margin-left:0;margin-top:667.95pt;width:333pt;height:.05pt;z-index:251772928;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" stroked="f">
                    <v:textbox style="mso-fit-shape-to-text:t" inset="0,0,0,0">
                      <w:txbxContent>
                        <w:p w14:paraId="09422510" w14:textId="747D8ED5" w:rsidR="00430309" w:rsidRPr="006E0FA0" w:rsidRDefault="00430309">
                          <w:pPr>
                            <w:pStyle w:val="Kpalrs"/>
                            <w:rPr>
                              <w:noProof/>
                            </w:rPr>
                            <w:pPrChange w:id="2559" w:author="Selyem Péter Ferenc" w:date="2025-05-05T15:57:00Z">
                              <w:pPr/>
                            </w:pPrChange>
                          </w:pPr>
                          <w:ins w:id="2560" w:author="Selyem Péter Ferenc" w:date="2025-05-05T15:57:00Z">
                            <w:del w:id="2561" w:author="Péter Selyem" w:date="2025-05-06T07:18:00Z" w16du:dateUtc="2025-05-06T05:18:00Z">
                              <w:r w:rsidDel="00AC7F8F">
                                <w:rPr>
                                  <w:noProof/>
                                </w:rPr>
                                <w:fldChar w:fldCharType="begin"/>
                              </w:r>
                              <w:r w:rsidDel="00AC7F8F">
                                <w:rPr>
                                  <w:noProof/>
                                </w:rPr>
                                <w:delInstrText xml:space="preserve"> SEQ ábra \* ARABIC </w:delInstrText>
                              </w:r>
                            </w:del>
                          </w:ins>
                          <w:del w:id="2562" w:author="Péter Selyem" w:date="2025-05-06T07:18:00Z" w16du:dateUtc="2025-05-06T05:18:00Z">
                            <w:r w:rsidDel="00AC7F8F">
                              <w:rPr>
                                <w:noProof/>
                              </w:rPr>
                              <w:fldChar w:fldCharType="separate"/>
                            </w:r>
                          </w:del>
                          <w:ins w:id="2563" w:author="Selyem Péter Ferenc" w:date="2025-05-05T15:57:00Z">
                            <w:del w:id="2564" w:author="Péter Selyem" w:date="2025-05-06T07:18:00Z" w16du:dateUtc="2025-05-06T05:18:00Z">
                              <w:r w:rsidDel="00AC7F8F">
                                <w:rPr>
                                  <w:noProof/>
                                </w:rPr>
                                <w:delText>19</w:delText>
                              </w:r>
                              <w:r w:rsidDel="00AC7F8F">
                                <w:rPr>
                                  <w:noProof/>
                                </w:rPr>
                                <w:fldChar w:fldCharType="end"/>
                              </w:r>
                            </w:del>
                          </w:ins>
                          <w:ins w:id="2565" w:author="Péter Selyem" w:date="2025-05-06T07:18:00Z" w16du:dateUtc="2025-05-06T05:18:00Z">
                            <w:r w:rsidR="00AC7F8F">
                              <w:rPr>
                                <w:noProof/>
                              </w:rPr>
                              <w:t>23</w:t>
                            </w:r>
                          </w:ins>
                          <w:ins w:id="2566" w:author="Selyem Péter Ferenc" w:date="2025-05-05T15:57:00Z">
                            <w:r>
                              <w:t>. ábra: Edző adatainak hozzáadása</w:t>
                            </w:r>
                          </w:ins>
                        </w:p>
                      </w:txbxContent>
                    </v:textbox>
                    <w10:wrap type="topAndBottom" anchorx="page"/>
                  </v:shape>
                </w:pict>
              </mc:Fallback>
            </mc:AlternateContent>
          </w:r>
        </w:del>
      </w:ins>
      <w:ins w:id="2567" w:author="Selyem Péter Ferenc" w:date="2025-05-05T15:26:00Z">
        <w:r w:rsidR="00C75E6D">
          <w:rPr>
            <w:noProof/>
            <w:lang w:eastAsia="hu-HU"/>
          </w:rPr>
          <w:drawing>
            <wp:anchor distT="0" distB="0" distL="114300" distR="114300" simplePos="0" relativeHeight="251736064" behindDoc="0" locked="0" layoutInCell="1" allowOverlap="1" wp14:anchorId="7A4E99A3" wp14:editId="6E944B9B">
              <wp:simplePos x="0" y="0"/>
              <wp:positionH relativeFrom="page">
                <wp:align>center</wp:align>
              </wp:positionH>
              <wp:positionV relativeFrom="paragraph">
                <wp:posOffset>4346647</wp:posOffset>
              </wp:positionV>
              <wp:extent cx="4229100" cy="4059555"/>
              <wp:effectExtent l="0" t="0" r="0" b="0"/>
              <wp:wrapTopAndBottom/>
              <wp:docPr id="45" name="Kép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trainerdata.PNG"/>
                      <pic:cNvPicPr/>
                    </pic:nvPicPr>
                    <pic:blipFill>
                      <a:blip r:embed="rId43">
                        <a:extLst>
                          <a:ext uri="{28A0092B-C50C-407E-A947-70E740481C1C}">
                            <a14:useLocalDpi xmlns:a14="http://schemas.microsoft.com/office/drawing/2010/main" val="0"/>
                          </a:ext>
                        </a:extLst>
                      </a:blip>
                      <a:stretch>
                        <a:fillRect/>
                      </a:stretch>
                    </pic:blipFill>
                    <pic:spPr>
                      <a:xfrm>
                        <a:off x="0" y="0"/>
                        <a:ext cx="4229100" cy="4059555"/>
                      </a:xfrm>
                      <a:prstGeom prst="rect">
                        <a:avLst/>
                      </a:prstGeom>
                    </pic:spPr>
                  </pic:pic>
                </a:graphicData>
              </a:graphic>
              <wp14:sizeRelH relativeFrom="margin">
                <wp14:pctWidth>0</wp14:pctWidth>
              </wp14:sizeRelH>
              <wp14:sizeRelV relativeFrom="margin">
                <wp14:pctHeight>0</wp14:pctHeight>
              </wp14:sizeRelV>
            </wp:anchor>
          </w:drawing>
        </w:r>
      </w:ins>
      <w:ins w:id="2568" w:author="Selyem Péter Ferenc" w:date="2025-05-05T15:57:00Z">
        <w:del w:id="2569" w:author="Péter Selyem" w:date="2025-05-06T07:26:00Z" w16du:dateUtc="2025-05-06T05:26:00Z">
          <w:r w:rsidDel="007A00BC">
            <w:rPr>
              <w:noProof/>
            </w:rPr>
            <mc:AlternateContent>
              <mc:Choice Requires="wps">
                <w:drawing>
                  <wp:anchor distT="0" distB="0" distL="114300" distR="114300" simplePos="0" relativeHeight="251768832" behindDoc="0" locked="0" layoutInCell="1" allowOverlap="1" wp14:anchorId="74046B05" wp14:editId="120E5DB9">
                    <wp:simplePos x="0" y="0"/>
                    <wp:positionH relativeFrom="column">
                      <wp:posOffset>500380</wp:posOffset>
                    </wp:positionH>
                    <wp:positionV relativeFrom="paragraph">
                      <wp:posOffset>3913505</wp:posOffset>
                    </wp:positionV>
                    <wp:extent cx="4029075" cy="635"/>
                    <wp:effectExtent l="0" t="0" r="0" b="0"/>
                    <wp:wrapTopAndBottom/>
                    <wp:docPr id="757628232" name="Szövegdoboz 757628232"/>
                    <wp:cNvGraphicFramePr/>
                    <a:graphic xmlns:a="http://schemas.openxmlformats.org/drawingml/2006/main">
                      <a:graphicData uri="http://schemas.microsoft.com/office/word/2010/wordprocessingShape">
                        <wps:wsp>
                          <wps:cNvSpPr txBox="1"/>
                          <wps:spPr>
                            <a:xfrm>
                              <a:off x="0" y="0"/>
                              <a:ext cx="4029075" cy="635"/>
                            </a:xfrm>
                            <a:prstGeom prst="rect">
                              <a:avLst/>
                            </a:prstGeom>
                            <a:solidFill>
                              <a:prstClr val="white"/>
                            </a:solidFill>
                            <a:ln>
                              <a:noFill/>
                            </a:ln>
                          </wps:spPr>
                          <wps:txbx>
                            <w:txbxContent>
                              <w:p w14:paraId="1EE30D02" w14:textId="4B2CAB61" w:rsidR="00430309" w:rsidRPr="00D02161" w:rsidRDefault="00430309">
                                <w:pPr>
                                  <w:pStyle w:val="Kpalrs"/>
                                  <w:rPr>
                                    <w:noProof/>
                                  </w:rPr>
                                  <w:pPrChange w:id="2570" w:author="Selyem Péter Ferenc" w:date="2025-05-05T15:57:00Z">
                                    <w:pPr/>
                                  </w:pPrChange>
                                </w:pPr>
                                <w:ins w:id="2571" w:author="Selyem Péter Ferenc" w:date="2025-05-05T15:57:00Z">
                                  <w:del w:id="2572" w:author="Péter Selyem" w:date="2025-05-06T07:18:00Z" w16du:dateUtc="2025-05-06T05:18:00Z">
                                    <w:r w:rsidDel="00AC7F8F">
                                      <w:rPr>
                                        <w:noProof/>
                                      </w:rPr>
                                      <w:fldChar w:fldCharType="begin"/>
                                    </w:r>
                                    <w:r w:rsidDel="00AC7F8F">
                                      <w:rPr>
                                        <w:noProof/>
                                      </w:rPr>
                                      <w:delInstrText xml:space="preserve"> SEQ ábra \* ARABIC </w:delInstrText>
                                    </w:r>
                                  </w:del>
                                </w:ins>
                                <w:del w:id="2573" w:author="Péter Selyem" w:date="2025-05-06T07:18:00Z" w16du:dateUtc="2025-05-06T05:18:00Z">
                                  <w:r w:rsidDel="00AC7F8F">
                                    <w:rPr>
                                      <w:noProof/>
                                    </w:rPr>
                                    <w:fldChar w:fldCharType="separate"/>
                                  </w:r>
                                </w:del>
                                <w:ins w:id="2574" w:author="Selyem Péter Ferenc" w:date="2025-05-05T15:57:00Z">
                                  <w:del w:id="2575" w:author="Péter Selyem" w:date="2025-05-06T07:18:00Z" w16du:dateUtc="2025-05-06T05:18:00Z">
                                    <w:r w:rsidDel="00AC7F8F">
                                      <w:rPr>
                                        <w:noProof/>
                                      </w:rPr>
                                      <w:delText>18</w:delText>
                                    </w:r>
                                    <w:r w:rsidDel="00AC7F8F">
                                      <w:rPr>
                                        <w:noProof/>
                                      </w:rPr>
                                      <w:fldChar w:fldCharType="end"/>
                                    </w:r>
                                  </w:del>
                                </w:ins>
                                <w:ins w:id="2576" w:author="Péter Selyem" w:date="2025-05-06T07:18:00Z" w16du:dateUtc="2025-05-06T05:18:00Z">
                                  <w:r w:rsidR="00AC7F8F">
                                    <w:rPr>
                                      <w:noProof/>
                                    </w:rPr>
                                    <w:t>22</w:t>
                                  </w:r>
                                </w:ins>
                                <w:ins w:id="2577" w:author="Selyem Péter Ferenc" w:date="2025-05-05T15:57:00Z">
                                  <w:r>
                                    <w:t>. ábra: Felhasználó adatai táblázat</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046B05" id="Szövegdoboz 757628232" o:spid="_x0000_s1040" type="#_x0000_t202" style="position:absolute;left:0;text-align:left;margin-left:39.4pt;margin-top:308.15pt;width:317.25pt;height:.05pt;z-index:251768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" stroked="f">
                    <v:textbox style="mso-fit-shape-to-text:t" inset="0,0,0,0">
                      <w:txbxContent>
                        <w:p w14:paraId="1EE30D02" w14:textId="4B2CAB61" w:rsidR="00430309" w:rsidRPr="00D02161" w:rsidRDefault="00430309">
                          <w:pPr>
                            <w:pStyle w:val="Kpalrs"/>
                            <w:rPr>
                              <w:noProof/>
                            </w:rPr>
                            <w:pPrChange w:id="2578" w:author="Selyem Péter Ferenc" w:date="2025-05-05T15:57:00Z">
                              <w:pPr/>
                            </w:pPrChange>
                          </w:pPr>
                          <w:ins w:id="2579" w:author="Selyem Péter Ferenc" w:date="2025-05-05T15:57:00Z">
                            <w:del w:id="2580" w:author="Péter Selyem" w:date="2025-05-06T07:18:00Z" w16du:dateUtc="2025-05-06T05:18:00Z">
                              <w:r w:rsidDel="00AC7F8F">
                                <w:rPr>
                                  <w:noProof/>
                                </w:rPr>
                                <w:fldChar w:fldCharType="begin"/>
                              </w:r>
                              <w:r w:rsidDel="00AC7F8F">
                                <w:rPr>
                                  <w:noProof/>
                                </w:rPr>
                                <w:delInstrText xml:space="preserve"> SEQ ábra \* ARABIC </w:delInstrText>
                              </w:r>
                            </w:del>
                          </w:ins>
                          <w:del w:id="2581" w:author="Péter Selyem" w:date="2025-05-06T07:18:00Z" w16du:dateUtc="2025-05-06T05:18:00Z">
                            <w:r w:rsidDel="00AC7F8F">
                              <w:rPr>
                                <w:noProof/>
                              </w:rPr>
                              <w:fldChar w:fldCharType="separate"/>
                            </w:r>
                          </w:del>
                          <w:ins w:id="2582" w:author="Selyem Péter Ferenc" w:date="2025-05-05T15:57:00Z">
                            <w:del w:id="2583" w:author="Péter Selyem" w:date="2025-05-06T07:18:00Z" w16du:dateUtc="2025-05-06T05:18:00Z">
                              <w:r w:rsidDel="00AC7F8F">
                                <w:rPr>
                                  <w:noProof/>
                                </w:rPr>
                                <w:delText>18</w:delText>
                              </w:r>
                              <w:r w:rsidDel="00AC7F8F">
                                <w:rPr>
                                  <w:noProof/>
                                </w:rPr>
                                <w:fldChar w:fldCharType="end"/>
                              </w:r>
                            </w:del>
                          </w:ins>
                          <w:ins w:id="2584" w:author="Péter Selyem" w:date="2025-05-06T07:18:00Z" w16du:dateUtc="2025-05-06T05:18:00Z">
                            <w:r w:rsidR="00AC7F8F">
                              <w:rPr>
                                <w:noProof/>
                              </w:rPr>
                              <w:t>22</w:t>
                            </w:r>
                          </w:ins>
                          <w:ins w:id="2585" w:author="Selyem Péter Ferenc" w:date="2025-05-05T15:57:00Z">
                            <w:r>
                              <w:t>. ábra: Felhasználó adatai táblázat</w:t>
                            </w:r>
                          </w:ins>
                        </w:p>
                      </w:txbxContent>
                    </v:textbox>
                    <w10:wrap type="topAndBottom"/>
                  </v:shape>
                </w:pict>
              </mc:Fallback>
            </mc:AlternateContent>
          </w:r>
        </w:del>
      </w:ins>
      <w:ins w:id="2586" w:author="Selyem Péter Ferenc" w:date="2025-05-05T15:25:00Z">
        <w:r w:rsidR="001C1BD5">
          <w:rPr>
            <w:noProof/>
            <w:lang w:eastAsia="hu-HU"/>
          </w:rPr>
          <w:drawing>
            <wp:anchor distT="0" distB="0" distL="114300" distR="114300" simplePos="0" relativeHeight="251732992" behindDoc="0" locked="0" layoutInCell="1" allowOverlap="1" wp14:anchorId="10187CF6" wp14:editId="65A824DB">
              <wp:simplePos x="0" y="0"/>
              <wp:positionH relativeFrom="page">
                <wp:align>center</wp:align>
              </wp:positionH>
              <wp:positionV relativeFrom="paragraph">
                <wp:posOffset>0</wp:posOffset>
              </wp:positionV>
              <wp:extent cx="4029075" cy="3856355"/>
              <wp:effectExtent l="0" t="0" r="9525" b="0"/>
              <wp:wrapTopAndBottom/>
              <wp:docPr id="43" name="Kép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useData.PNG"/>
                      <pic:cNvPicPr/>
                    </pic:nvPicPr>
                    <pic:blipFill>
                      <a:blip r:embed="rId44">
                        <a:extLst>
                          <a:ext uri="{28A0092B-C50C-407E-A947-70E740481C1C}">
                            <a14:useLocalDpi xmlns:a14="http://schemas.microsoft.com/office/drawing/2010/main" val="0"/>
                          </a:ext>
                        </a:extLst>
                      </a:blip>
                      <a:stretch>
                        <a:fillRect/>
                      </a:stretch>
                    </pic:blipFill>
                    <pic:spPr>
                      <a:xfrm>
                        <a:off x="0" y="0"/>
                        <a:ext cx="4029075" cy="3856355"/>
                      </a:xfrm>
                      <a:prstGeom prst="rect">
                        <a:avLst/>
                      </a:prstGeom>
                    </pic:spPr>
                  </pic:pic>
                </a:graphicData>
              </a:graphic>
              <wp14:sizeRelH relativeFrom="margin">
                <wp14:pctWidth>0</wp14:pctWidth>
              </wp14:sizeRelH>
              <wp14:sizeRelV relativeFrom="margin">
                <wp14:pctHeight>0</wp14:pctHeight>
              </wp14:sizeRelV>
            </wp:anchor>
          </w:drawing>
        </w:r>
      </w:ins>
    </w:p>
    <w:p w14:paraId="08210C27" w14:textId="4414BB44" w:rsidR="001C1BD5" w:rsidRDefault="001C1BD5">
      <w:pPr>
        <w:rPr>
          <w:ins w:id="2587" w:author="Selyem Péter Ferenc" w:date="2025-05-05T15:24:00Z"/>
        </w:rPr>
        <w:pPrChange w:id="2588" w:author="Selyem Péter Ferenc" w:date="2025-05-05T10:37:00Z">
          <w:pPr>
            <w:pStyle w:val="Cmsor1-szmozatlan"/>
            <w:pageBreakBefore w:val="0"/>
          </w:pPr>
        </w:pPrChange>
      </w:pPr>
    </w:p>
    <w:p w14:paraId="7185AF23" w14:textId="6091FB41" w:rsidR="00E648F8" w:rsidRDefault="0084448B">
      <w:pPr>
        <w:rPr>
          <w:ins w:id="2589" w:author="Péter Selyem" w:date="2025-05-06T06:55:00Z" w16du:dateUtc="2025-05-06T04:55:00Z"/>
        </w:rPr>
      </w:pPr>
      <w:ins w:id="2590" w:author="Selyem Péter Ferenc" w:date="2025-05-05T10:53:00Z">
        <w:r>
          <w:lastRenderedPageBreak/>
          <w:t xml:space="preserve">A „Jegyeim” gombbal előhozható a megvásárolt jegyeink listája, itt </w:t>
        </w:r>
      </w:ins>
      <w:ins w:id="2591" w:author="Selyem Péter Ferenc" w:date="2025-05-05T15:45:00Z">
        <w:del w:id="2592" w:author="Péter Selyem" w:date="2025-05-06T07:26:00Z" w16du:dateUtc="2025-05-06T05:26:00Z">
          <w:r w:rsidR="00E62D55" w:rsidDel="007A00BC">
            <w:rPr>
              <w:noProof/>
            </w:rPr>
            <mc:AlternateContent>
              <mc:Choice Requires="wps">
                <w:drawing>
                  <wp:anchor distT="0" distB="0" distL="114300" distR="114300" simplePos="0" relativeHeight="251752448" behindDoc="0" locked="0" layoutInCell="1" allowOverlap="1" wp14:anchorId="4D7DF06B" wp14:editId="5B60DDC1">
                    <wp:simplePos x="0" y="0"/>
                    <wp:positionH relativeFrom="column">
                      <wp:posOffset>0</wp:posOffset>
                    </wp:positionH>
                    <wp:positionV relativeFrom="paragraph">
                      <wp:posOffset>2367521</wp:posOffset>
                    </wp:positionV>
                    <wp:extent cx="5399405" cy="635"/>
                    <wp:effectExtent l="0" t="0" r="0" b="0"/>
                    <wp:wrapTopAndBottom/>
                    <wp:docPr id="54" name="Szövegdoboz 54"/>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14:paraId="32A9C675" w14:textId="02D3CD24" w:rsidR="00131065" w:rsidRPr="00EE6519" w:rsidRDefault="00131065">
                                <w:pPr>
                                  <w:pStyle w:val="Kpalrs"/>
                                  <w:rPr>
                                    <w:noProof/>
                                  </w:rPr>
                                  <w:pPrChange w:id="2593" w:author="Selyem Péter Ferenc" w:date="2025-05-05T15:45:00Z">
                                    <w:pPr/>
                                  </w:pPrChange>
                                </w:pPr>
                                <w:ins w:id="2594" w:author="Selyem Péter Ferenc" w:date="2025-05-05T15:45:00Z">
                                  <w:del w:id="2595" w:author="Péter Selyem" w:date="2025-05-06T07:18:00Z" w16du:dateUtc="2025-05-06T05:18:00Z">
                                    <w:r w:rsidDel="00AC7F8F">
                                      <w:rPr>
                                        <w:noProof/>
                                      </w:rPr>
                                      <w:fldChar w:fldCharType="begin"/>
                                    </w:r>
                                    <w:r w:rsidDel="00AC7F8F">
                                      <w:rPr>
                                        <w:noProof/>
                                      </w:rPr>
                                      <w:delInstrText xml:space="preserve"> SEQ ábra \* ARABIC </w:delInstrText>
                                    </w:r>
                                  </w:del>
                                </w:ins>
                                <w:del w:id="2596" w:author="Péter Selyem" w:date="2025-05-06T07:18:00Z" w16du:dateUtc="2025-05-06T05:18:00Z">
                                  <w:r w:rsidDel="00AC7F8F">
                                    <w:rPr>
                                      <w:noProof/>
                                    </w:rPr>
                                    <w:fldChar w:fldCharType="separate"/>
                                  </w:r>
                                </w:del>
                                <w:ins w:id="2597" w:author="Selyem Péter Ferenc" w:date="2025-05-05T15:45:00Z">
                                  <w:del w:id="2598" w:author="Péter Selyem" w:date="2025-05-06T07:18:00Z" w16du:dateUtc="2025-05-06T05:18:00Z">
                                    <w:r w:rsidDel="00AC7F8F">
                                      <w:rPr>
                                        <w:noProof/>
                                      </w:rPr>
                                      <w:delText>20</w:delText>
                                    </w:r>
                                    <w:r w:rsidDel="00AC7F8F">
                                      <w:rPr>
                                        <w:noProof/>
                                      </w:rPr>
                                      <w:fldChar w:fldCharType="end"/>
                                    </w:r>
                                  </w:del>
                                </w:ins>
                                <w:ins w:id="2599" w:author="Péter Selyem" w:date="2025-05-06T07:18:00Z" w16du:dateUtc="2025-05-06T05:18:00Z">
                                  <w:r w:rsidR="00AC7F8F">
                                    <w:rPr>
                                      <w:noProof/>
                                    </w:rPr>
                                    <w:t>24</w:t>
                                  </w:r>
                                </w:ins>
                                <w:ins w:id="2600" w:author="Selyem Péter Ferenc" w:date="2025-05-05T15:45:00Z">
                                  <w:r>
                                    <w:t>. ábra: Jegyeim táblázat</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7DF06B" id="Szövegdoboz 54" o:spid="_x0000_s1041" type="#_x0000_t202" style="position:absolute;left:0;text-align:left;margin-left:0;margin-top:186.4pt;width:425.15pt;height:.05pt;z-index:251752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" stroked="f">
                    <v:textbox style="mso-fit-shape-to-text:t" inset="0,0,0,0">
                      <w:txbxContent>
                        <w:p w14:paraId="32A9C675" w14:textId="02D3CD24" w:rsidR="00131065" w:rsidRPr="00EE6519" w:rsidRDefault="00131065">
                          <w:pPr>
                            <w:pStyle w:val="Kpalrs"/>
                            <w:rPr>
                              <w:noProof/>
                            </w:rPr>
                            <w:pPrChange w:id="2601" w:author="Selyem Péter Ferenc" w:date="2025-05-05T15:45:00Z">
                              <w:pPr/>
                            </w:pPrChange>
                          </w:pPr>
                          <w:ins w:id="2602" w:author="Selyem Péter Ferenc" w:date="2025-05-05T15:45:00Z">
                            <w:del w:id="2603" w:author="Péter Selyem" w:date="2025-05-06T07:18:00Z" w16du:dateUtc="2025-05-06T05:18:00Z">
                              <w:r w:rsidDel="00AC7F8F">
                                <w:rPr>
                                  <w:noProof/>
                                </w:rPr>
                                <w:fldChar w:fldCharType="begin"/>
                              </w:r>
                              <w:r w:rsidDel="00AC7F8F">
                                <w:rPr>
                                  <w:noProof/>
                                </w:rPr>
                                <w:delInstrText xml:space="preserve"> SEQ ábra \* ARABIC </w:delInstrText>
                              </w:r>
                            </w:del>
                          </w:ins>
                          <w:del w:id="2604" w:author="Péter Selyem" w:date="2025-05-06T07:18:00Z" w16du:dateUtc="2025-05-06T05:18:00Z">
                            <w:r w:rsidDel="00AC7F8F">
                              <w:rPr>
                                <w:noProof/>
                              </w:rPr>
                              <w:fldChar w:fldCharType="separate"/>
                            </w:r>
                          </w:del>
                          <w:ins w:id="2605" w:author="Selyem Péter Ferenc" w:date="2025-05-05T15:45:00Z">
                            <w:del w:id="2606" w:author="Péter Selyem" w:date="2025-05-06T07:18:00Z" w16du:dateUtc="2025-05-06T05:18:00Z">
                              <w:r w:rsidDel="00AC7F8F">
                                <w:rPr>
                                  <w:noProof/>
                                </w:rPr>
                                <w:delText>20</w:delText>
                              </w:r>
                              <w:r w:rsidDel="00AC7F8F">
                                <w:rPr>
                                  <w:noProof/>
                                </w:rPr>
                                <w:fldChar w:fldCharType="end"/>
                              </w:r>
                            </w:del>
                          </w:ins>
                          <w:ins w:id="2607" w:author="Péter Selyem" w:date="2025-05-06T07:18:00Z" w16du:dateUtc="2025-05-06T05:18:00Z">
                            <w:r w:rsidR="00AC7F8F">
                              <w:rPr>
                                <w:noProof/>
                              </w:rPr>
                              <w:t>24</w:t>
                            </w:r>
                          </w:ins>
                          <w:ins w:id="2608" w:author="Selyem Péter Ferenc" w:date="2025-05-05T15:45:00Z">
                            <w:r>
                              <w:t>. ábra: Jegyeim táblázat</w:t>
                            </w:r>
                          </w:ins>
                        </w:p>
                      </w:txbxContent>
                    </v:textbox>
                    <w10:wrap type="topAndBottom"/>
                  </v:shape>
                </w:pict>
              </mc:Fallback>
            </mc:AlternateContent>
          </w:r>
        </w:del>
      </w:ins>
      <w:ins w:id="2609" w:author="Selyem Péter Ferenc" w:date="2025-05-05T10:54:00Z">
        <w:r w:rsidR="00E62D55">
          <w:rPr>
            <w:noProof/>
            <w:lang w:eastAsia="hu-HU"/>
          </w:rPr>
          <w:drawing>
            <wp:anchor distT="0" distB="0" distL="114300" distR="114300" simplePos="0" relativeHeight="251705344" behindDoc="0" locked="0" layoutInCell="1" allowOverlap="1" wp14:anchorId="70922702" wp14:editId="1953F72E">
              <wp:simplePos x="0" y="0"/>
              <wp:positionH relativeFrom="margin">
                <wp:posOffset>0</wp:posOffset>
              </wp:positionH>
              <wp:positionV relativeFrom="paragraph">
                <wp:posOffset>591</wp:posOffset>
              </wp:positionV>
              <wp:extent cx="5399405" cy="2227580"/>
              <wp:effectExtent l="0" t="0" r="0" b="1270"/>
              <wp:wrapSquare wrapText="bothSides"/>
              <wp:docPr id="25" name="Kép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jegyeim.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399405" cy="2227580"/>
                      </a:xfrm>
                      <a:prstGeom prst="rect">
                        <a:avLst/>
                      </a:prstGeom>
                    </pic:spPr>
                  </pic:pic>
                </a:graphicData>
              </a:graphic>
            </wp:anchor>
          </w:drawing>
        </w:r>
      </w:ins>
      <w:ins w:id="2610" w:author="Selyem Péter Ferenc" w:date="2025-05-05T10:53:00Z">
        <w:r>
          <w:t>tudjuk őket felhasználni, amikor kapunk egy 4 számjegyű kódot</w:t>
        </w:r>
      </w:ins>
      <w:ins w:id="2611" w:author="Selyem Péter Ferenc" w:date="2025-05-05T15:48:00Z">
        <w:r w:rsidR="00627CFB">
          <w:t>,</w:t>
        </w:r>
      </w:ins>
      <w:ins w:id="2612" w:author="Selyem Péter Ferenc" w:date="2025-05-05T10:53:00Z">
        <w:r>
          <w:t xml:space="preserve"> amivel beléphetünk a terembe.</w:t>
        </w:r>
      </w:ins>
    </w:p>
    <w:p w14:paraId="389A7C26" w14:textId="75E34492" w:rsidR="00EC61FD" w:rsidRDefault="00EC61FD">
      <w:pPr>
        <w:rPr>
          <w:ins w:id="2613" w:author="Selyem Péter Ferenc" w:date="2025-05-05T10:53:00Z"/>
        </w:rPr>
        <w:pPrChange w:id="2614" w:author="Selyem Péter Ferenc" w:date="2025-05-05T10:37:00Z">
          <w:pPr>
            <w:pStyle w:val="Cmsor1-szmozatlan"/>
            <w:pageBreakBefore w:val="0"/>
          </w:pPr>
        </w:pPrChange>
      </w:pPr>
      <w:ins w:id="2615" w:author="Péter Selyem" w:date="2025-05-06T06:56:00Z" w16du:dateUtc="2025-05-06T04:56:00Z">
        <w:r>
          <w:t>A táblázat megjelenítésénél lefut egy függvény, ami lekéri  az ak</w:t>
        </w:r>
      </w:ins>
      <w:ins w:id="2616" w:author="Péter Selyem" w:date="2025-05-06T06:57:00Z" w16du:dateUtc="2025-05-06T04:57:00Z">
        <w:r>
          <w:t>tív jegyeinket, majd ezeknek a hozzáférési kódját beteszi a</w:t>
        </w:r>
      </w:ins>
      <w:ins w:id="2617" w:author="Péter Selyem" w:date="2025-05-06T06:58:00Z" w16du:dateUtc="2025-05-06T04:58:00Z">
        <w:r>
          <w:t xml:space="preserve"> táblázat megfelelő helyére.</w:t>
        </w:r>
      </w:ins>
    </w:p>
    <w:p w14:paraId="5845274D" w14:textId="0FBCD50D" w:rsidR="0084448B" w:rsidRDefault="0084448B">
      <w:pPr>
        <w:rPr>
          <w:ins w:id="2618" w:author="Selyem Péter Ferenc" w:date="2025-05-05T10:37:00Z"/>
        </w:rPr>
        <w:pPrChange w:id="2619" w:author="Selyem Péter Ferenc" w:date="2025-05-05T10:37:00Z">
          <w:pPr>
            <w:pStyle w:val="Cmsor1-szmozatlan"/>
            <w:pageBreakBefore w:val="0"/>
          </w:pPr>
        </w:pPrChange>
      </w:pPr>
    </w:p>
    <w:p w14:paraId="35C60407" w14:textId="5B735F12" w:rsidR="0084448B" w:rsidRDefault="0084448B">
      <w:pPr>
        <w:rPr>
          <w:ins w:id="2620" w:author="Selyem Péter Ferenc" w:date="2025-05-05T10:37:00Z"/>
        </w:rPr>
        <w:pPrChange w:id="2621" w:author="Selyem Péter Ferenc" w:date="2025-05-05T15:11:00Z">
          <w:pPr>
            <w:pStyle w:val="Cmsor1-szmozatlan"/>
            <w:pageBreakBefore w:val="0"/>
          </w:pPr>
        </w:pPrChange>
      </w:pPr>
      <w:ins w:id="2622" w:author="Selyem Péter Ferenc" w:date="2025-05-05T10:56:00Z">
        <w:r>
          <w:t>Valamint az „Edzéseim” gombot választva előjön egy táblázat az edzésekkel</w:t>
        </w:r>
      </w:ins>
      <w:r w:rsidR="007B228E">
        <w:t>,</w:t>
      </w:r>
      <w:ins w:id="2623" w:author="Selyem Péter Ferenc" w:date="2025-05-05T10:56:00Z">
        <w:r>
          <w:t xml:space="preserve"> amikre jelentkeztünk.</w:t>
        </w:r>
      </w:ins>
      <w:ins w:id="2624" w:author="Selyem Péter Ferenc" w:date="2025-05-05T15:45:00Z">
        <w:del w:id="2625" w:author="Péter Selyem" w:date="2025-05-06T07:26:00Z" w16du:dateUtc="2025-05-06T05:26:00Z">
          <w:r w:rsidR="00131065" w:rsidDel="007A00BC">
            <w:rPr>
              <w:noProof/>
            </w:rPr>
            <mc:AlternateContent>
              <mc:Choice Requires="wps">
                <w:drawing>
                  <wp:anchor distT="0" distB="0" distL="114300" distR="114300" simplePos="0" relativeHeight="251754496" behindDoc="0" locked="0" layoutInCell="1" allowOverlap="1" wp14:anchorId="18FCEB04" wp14:editId="74130C01">
                    <wp:simplePos x="0" y="0"/>
                    <wp:positionH relativeFrom="column">
                      <wp:posOffset>0</wp:posOffset>
                    </wp:positionH>
                    <wp:positionV relativeFrom="paragraph">
                      <wp:posOffset>2547620</wp:posOffset>
                    </wp:positionV>
                    <wp:extent cx="5399405" cy="635"/>
                    <wp:effectExtent l="0" t="0" r="0" b="0"/>
                    <wp:wrapTopAndBottom/>
                    <wp:docPr id="55" name="Szövegdoboz 55"/>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14:paraId="40789F6D" w14:textId="75916D15" w:rsidR="00131065" w:rsidRPr="00FF1D72" w:rsidRDefault="00131065">
                                <w:pPr>
                                  <w:pStyle w:val="Kpalrs"/>
                                  <w:pPrChange w:id="2626" w:author="Selyem Péter Ferenc" w:date="2025-05-05T15:45:00Z">
                                    <w:pPr/>
                                  </w:pPrChange>
                                </w:pPr>
                                <w:ins w:id="2627" w:author="Selyem Péter Ferenc" w:date="2025-05-05T15:45:00Z">
                                  <w:del w:id="2628" w:author="Péter Selyem" w:date="2025-05-06T07:18:00Z" w16du:dateUtc="2025-05-06T05:18:00Z">
                                    <w:r w:rsidDel="00AC7F8F">
                                      <w:fldChar w:fldCharType="begin"/>
                                    </w:r>
                                    <w:r w:rsidDel="00AC7F8F">
                                      <w:delInstrText xml:space="preserve"> SEQ ábra \* ARABIC </w:delInstrText>
                                    </w:r>
                                  </w:del>
                                </w:ins>
                                <w:del w:id="2629" w:author="Péter Selyem" w:date="2025-05-06T07:18:00Z" w16du:dateUtc="2025-05-06T05:18:00Z">
                                  <w:r w:rsidDel="00AC7F8F">
                                    <w:fldChar w:fldCharType="separate"/>
                                  </w:r>
                                </w:del>
                                <w:ins w:id="2630" w:author="Selyem Péter Ferenc" w:date="2025-05-05T15:45:00Z">
                                  <w:del w:id="2631" w:author="Péter Selyem" w:date="2025-05-06T07:18:00Z" w16du:dateUtc="2025-05-06T05:18:00Z">
                                    <w:r w:rsidDel="00AC7F8F">
                                      <w:rPr>
                                        <w:noProof/>
                                      </w:rPr>
                                      <w:delText>21</w:delText>
                                    </w:r>
                                    <w:r w:rsidDel="00AC7F8F">
                                      <w:fldChar w:fldCharType="end"/>
                                    </w:r>
                                  </w:del>
                                </w:ins>
                                <w:ins w:id="2632" w:author="Péter Selyem" w:date="2025-05-06T07:18:00Z" w16du:dateUtc="2025-05-06T05:18:00Z">
                                  <w:r w:rsidR="00AC7F8F">
                                    <w:t>25</w:t>
                                  </w:r>
                                </w:ins>
                                <w:ins w:id="2633" w:author="Selyem Péter Ferenc" w:date="2025-05-05T15:45:00Z">
                                  <w:r>
                                    <w:t>. ábra</w:t>
                                  </w:r>
                                </w:ins>
                                <w:ins w:id="2634" w:author="Selyem Péter Ferenc" w:date="2025-05-05T15:46:00Z">
                                  <w:r>
                                    <w:t>: Edzéseim táblázat</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FCEB04" id="Szövegdoboz 55" o:spid="_x0000_s1042" type="#_x0000_t202" style="position:absolute;left:0;text-align:left;margin-left:0;margin-top:200.6pt;width:425.15pt;height:.05pt;z-index:251754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" stroked="f">
                    <v:textbox style="mso-fit-shape-to-text:t" inset="0,0,0,0">
                      <w:txbxContent>
                        <w:p w14:paraId="40789F6D" w14:textId="75916D15" w:rsidR="00131065" w:rsidRPr="00FF1D72" w:rsidRDefault="00131065">
                          <w:pPr>
                            <w:pStyle w:val="Kpalrs"/>
                            <w:pPrChange w:id="2635" w:author="Selyem Péter Ferenc" w:date="2025-05-05T15:45:00Z">
                              <w:pPr/>
                            </w:pPrChange>
                          </w:pPr>
                          <w:ins w:id="2636" w:author="Selyem Péter Ferenc" w:date="2025-05-05T15:45:00Z">
                            <w:del w:id="2637" w:author="Péter Selyem" w:date="2025-05-06T07:18:00Z" w16du:dateUtc="2025-05-06T05:18:00Z">
                              <w:r w:rsidDel="00AC7F8F">
                                <w:fldChar w:fldCharType="begin"/>
                              </w:r>
                              <w:r w:rsidDel="00AC7F8F">
                                <w:delInstrText xml:space="preserve"> SEQ ábra \* ARABIC </w:delInstrText>
                              </w:r>
                            </w:del>
                          </w:ins>
                          <w:del w:id="2638" w:author="Péter Selyem" w:date="2025-05-06T07:18:00Z" w16du:dateUtc="2025-05-06T05:18:00Z">
                            <w:r w:rsidDel="00AC7F8F">
                              <w:fldChar w:fldCharType="separate"/>
                            </w:r>
                          </w:del>
                          <w:ins w:id="2639" w:author="Selyem Péter Ferenc" w:date="2025-05-05T15:45:00Z">
                            <w:del w:id="2640" w:author="Péter Selyem" w:date="2025-05-06T07:18:00Z" w16du:dateUtc="2025-05-06T05:18:00Z">
                              <w:r w:rsidDel="00AC7F8F">
                                <w:rPr>
                                  <w:noProof/>
                                </w:rPr>
                                <w:delText>21</w:delText>
                              </w:r>
                              <w:r w:rsidDel="00AC7F8F">
                                <w:fldChar w:fldCharType="end"/>
                              </w:r>
                            </w:del>
                          </w:ins>
                          <w:ins w:id="2641" w:author="Péter Selyem" w:date="2025-05-06T07:18:00Z" w16du:dateUtc="2025-05-06T05:18:00Z">
                            <w:r w:rsidR="00AC7F8F">
                              <w:t>25</w:t>
                            </w:r>
                          </w:ins>
                          <w:ins w:id="2642" w:author="Selyem Péter Ferenc" w:date="2025-05-05T15:45:00Z">
                            <w:r>
                              <w:t>. ábra</w:t>
                            </w:r>
                          </w:ins>
                          <w:ins w:id="2643" w:author="Selyem Péter Ferenc" w:date="2025-05-05T15:46:00Z">
                            <w:r>
                              <w:t>: Edzéseim táblázat</w:t>
                            </w:r>
                          </w:ins>
                        </w:p>
                      </w:txbxContent>
                    </v:textbox>
                    <w10:wrap type="topAndBottom"/>
                  </v:shape>
                </w:pict>
              </mc:Fallback>
            </mc:AlternateContent>
          </w:r>
        </w:del>
      </w:ins>
      <w:ins w:id="2644" w:author="Selyem Péter Ferenc" w:date="2025-05-05T10:57:00Z">
        <w:r>
          <w:rPr>
            <w:noProof/>
            <w:lang w:eastAsia="hu-HU"/>
          </w:rPr>
          <w:drawing>
            <wp:anchor distT="0" distB="0" distL="114300" distR="114300" simplePos="0" relativeHeight="251708416" behindDoc="0" locked="0" layoutInCell="1" allowOverlap="1" wp14:anchorId="4A9FBA2B" wp14:editId="217825EF">
              <wp:simplePos x="0" y="0"/>
              <wp:positionH relativeFrom="margin">
                <wp:align>right</wp:align>
              </wp:positionH>
              <wp:positionV relativeFrom="paragraph">
                <wp:posOffset>78105</wp:posOffset>
              </wp:positionV>
              <wp:extent cx="5399405" cy="2412365"/>
              <wp:effectExtent l="0" t="0" r="0" b="6985"/>
              <wp:wrapSquare wrapText="bothSides"/>
              <wp:docPr id="28" name="Kép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edzésim.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399405" cy="2412365"/>
                      </a:xfrm>
                      <a:prstGeom prst="rect">
                        <a:avLst/>
                      </a:prstGeom>
                    </pic:spPr>
                  </pic:pic>
                </a:graphicData>
              </a:graphic>
            </wp:anchor>
          </w:drawing>
        </w:r>
      </w:ins>
    </w:p>
    <w:p w14:paraId="3A24A7FE" w14:textId="737280FC" w:rsidR="00E648F8" w:rsidRDefault="00544A61">
      <w:pPr>
        <w:rPr>
          <w:ins w:id="2645" w:author="Selyem Péter Ferenc" w:date="2025-05-05T15:03:00Z"/>
        </w:rPr>
        <w:pPrChange w:id="2646" w:author="Selyem Péter Ferenc" w:date="2025-05-05T10:37:00Z">
          <w:pPr>
            <w:pStyle w:val="Cmsor1-szmozatlan"/>
            <w:pageBreakBefore w:val="0"/>
          </w:pPr>
        </w:pPrChange>
      </w:pPr>
      <w:ins w:id="2647" w:author="Selyem Péter Ferenc" w:date="2025-05-05T10:58:00Z">
        <w:r>
          <w:t xml:space="preserve">Edzés </w:t>
        </w:r>
      </w:ins>
      <w:ins w:id="2648" w:author="Selyem Péter Ferenc" w:date="2025-05-05T15:02:00Z">
        <w:r>
          <w:t>napló gombbal előhozunk három új gombot</w:t>
        </w:r>
      </w:ins>
      <w:ins w:id="2649" w:author="Selyem Péter Ferenc" w:date="2025-05-05T10:58:00Z">
        <w:r>
          <w:t xml:space="preserve"> </w:t>
        </w:r>
      </w:ins>
      <w:ins w:id="2650" w:author="Selyem Péter Ferenc" w:date="2025-05-05T15:02:00Z">
        <w:r>
          <w:t xml:space="preserve">a „Gyakorlat felvitele”, </w:t>
        </w:r>
      </w:ins>
      <w:ins w:id="2651" w:author="Selyem Péter Ferenc" w:date="2025-05-05T15:03:00Z">
        <w:r>
          <w:t>„</w:t>
        </w:r>
      </w:ins>
      <w:ins w:id="2652" w:author="Selyem Péter Ferenc" w:date="2025-05-05T15:02:00Z">
        <w:r>
          <w:t>Edzések listázása”</w:t>
        </w:r>
      </w:ins>
      <w:ins w:id="2653" w:author="Selyem Péter Ferenc" w:date="2025-05-05T15:03:00Z">
        <w:r>
          <w:t xml:space="preserve"> és az „Új gyakorlat típus” megnevezéssel.</w:t>
        </w:r>
      </w:ins>
    </w:p>
    <w:p w14:paraId="0ACB2E06" w14:textId="1509430D" w:rsidR="00544A61" w:rsidRDefault="00544A61">
      <w:pPr>
        <w:rPr>
          <w:ins w:id="2654" w:author="Péter Selyem" w:date="2025-05-06T06:59:00Z" w16du:dateUtc="2025-05-06T04:59:00Z"/>
        </w:rPr>
      </w:pPr>
      <w:ins w:id="2655" w:author="Selyem Péter Ferenc" w:date="2025-05-05T15:03:00Z">
        <w:r>
          <w:t>A „Gyakorlat felvitele” gombbal</w:t>
        </w:r>
      </w:ins>
      <w:ins w:id="2656" w:author="Selyem Péter Ferenc" w:date="2025-05-05T15:04:00Z">
        <w:r>
          <w:t xml:space="preserve"> előjön egy </w:t>
        </w:r>
        <w:del w:id="2657" w:author="Péter Selyem" w:date="2025-05-05T18:22:00Z" w16du:dateUtc="2025-05-05T16:22:00Z">
          <w:r w:rsidDel="008B4356">
            <w:delText>legördülö</w:delText>
          </w:r>
        </w:del>
      </w:ins>
      <w:ins w:id="2658" w:author="Péter Selyem" w:date="2025-05-05T18:22:00Z" w16du:dateUtc="2025-05-05T16:22:00Z">
        <w:r w:rsidR="008B4356">
          <w:t>legördülő</w:t>
        </w:r>
      </w:ins>
      <w:ins w:id="2659" w:author="Selyem Péter Ferenc" w:date="2025-05-05T15:04:00Z">
        <w:r>
          <w:t xml:space="preserve"> lista, ahol </w:t>
        </w:r>
        <w:del w:id="2660" w:author="Péter Selyem" w:date="2025-05-05T18:22:00Z" w16du:dateUtc="2025-05-05T16:22:00Z">
          <w:r w:rsidDel="008B4356">
            <w:delText>válasthatunk</w:delText>
          </w:r>
        </w:del>
      </w:ins>
      <w:ins w:id="2661" w:author="Péter Selyem" w:date="2025-05-05T18:22:00Z" w16du:dateUtc="2025-05-05T16:22:00Z">
        <w:r w:rsidR="008B4356">
          <w:t>választhatunk</w:t>
        </w:r>
      </w:ins>
      <w:ins w:id="2662" w:author="Selyem Péter Ferenc" w:date="2025-05-05T15:04:00Z">
        <w:r>
          <w:t xml:space="preserve"> gyakorlat típust és alatta megadhatjuk</w:t>
        </w:r>
      </w:ins>
      <w:ins w:id="2663" w:author="Selyem Péter Ferenc" w:date="2025-05-05T15:15:00Z">
        <w:r w:rsidR="0083286C">
          <w:t>,</w:t>
        </w:r>
      </w:ins>
      <w:ins w:id="2664" w:author="Selyem Péter Ferenc" w:date="2025-05-05T15:04:00Z">
        <w:r>
          <w:t xml:space="preserve"> hogy mennyiszer csináltunk mennyi ismétlést és végü</w:t>
        </w:r>
      </w:ins>
      <w:ins w:id="2665" w:author="Selyem Péter Ferenc" w:date="2025-05-05T15:05:00Z">
        <w:r>
          <w:t>l a „Hozzáad” gombbal menthetjük</w:t>
        </w:r>
      </w:ins>
      <w:ins w:id="2666" w:author="Péter Selyem" w:date="2025-05-06T07:05:00Z" w16du:dateUtc="2025-05-06T05:05:00Z">
        <w:r w:rsidR="004F05EB">
          <w:t xml:space="preserve"> (.ábra)</w:t>
        </w:r>
      </w:ins>
      <w:ins w:id="2667" w:author="Selyem Péter Ferenc" w:date="2025-05-05T15:05:00Z">
        <w:r>
          <w:t>.</w:t>
        </w:r>
      </w:ins>
    </w:p>
    <w:p w14:paraId="6D0B63FE" w14:textId="6C533E50" w:rsidR="00EC61FD" w:rsidRDefault="004F05EB">
      <w:pPr>
        <w:rPr>
          <w:ins w:id="2668" w:author="Selyem Péter Ferenc" w:date="2025-05-05T15:05:00Z"/>
        </w:rPr>
        <w:pPrChange w:id="2669" w:author="Selyem Péter Ferenc" w:date="2025-05-05T10:37:00Z">
          <w:pPr>
            <w:pStyle w:val="Cmsor1-szmozatlan"/>
            <w:pageBreakBefore w:val="0"/>
          </w:pPr>
        </w:pPrChange>
      </w:pPr>
      <w:ins w:id="2670" w:author="Selyem Péter Ferenc" w:date="2025-05-05T15:46:00Z">
        <w:del w:id="2671" w:author="Péter Selyem" w:date="2025-05-06T07:25:00Z" w16du:dateUtc="2025-05-06T05:25:00Z">
          <w:r w:rsidDel="007A00BC">
            <w:rPr>
              <w:noProof/>
            </w:rPr>
            <w:lastRenderedPageBreak/>
            <mc:AlternateContent>
              <mc:Choice Requires="wps">
                <w:drawing>
                  <wp:anchor distT="0" distB="0" distL="114300" distR="114300" simplePos="0" relativeHeight="251756544" behindDoc="0" locked="0" layoutInCell="1" allowOverlap="1" wp14:anchorId="3C35E1C0" wp14:editId="508A6990">
                    <wp:simplePos x="0" y="0"/>
                    <wp:positionH relativeFrom="column">
                      <wp:posOffset>390080</wp:posOffset>
                    </wp:positionH>
                    <wp:positionV relativeFrom="paragraph">
                      <wp:posOffset>4053840</wp:posOffset>
                    </wp:positionV>
                    <wp:extent cx="4371975" cy="635"/>
                    <wp:effectExtent l="0" t="0" r="0" b="0"/>
                    <wp:wrapTopAndBottom/>
                    <wp:docPr id="56" name="Szövegdoboz 56"/>
                    <wp:cNvGraphicFramePr/>
                    <a:graphic xmlns:a="http://schemas.openxmlformats.org/drawingml/2006/main">
                      <a:graphicData uri="http://schemas.microsoft.com/office/word/2010/wordprocessingShape">
                        <wps:wsp>
                          <wps:cNvSpPr txBox="1"/>
                          <wps:spPr>
                            <a:xfrm>
                              <a:off x="0" y="0"/>
                              <a:ext cx="4371975" cy="635"/>
                            </a:xfrm>
                            <a:prstGeom prst="rect">
                              <a:avLst/>
                            </a:prstGeom>
                            <a:solidFill>
                              <a:prstClr val="white"/>
                            </a:solidFill>
                            <a:ln>
                              <a:noFill/>
                            </a:ln>
                          </wps:spPr>
                          <wps:txbx>
                            <w:txbxContent>
                              <w:p w14:paraId="75B9A10C" w14:textId="45B24CEC" w:rsidR="00131065" w:rsidRPr="009918F1" w:rsidRDefault="00131065">
                                <w:pPr>
                                  <w:pStyle w:val="Kpalrs"/>
                                  <w:rPr>
                                    <w:noProof/>
                                  </w:rPr>
                                  <w:pPrChange w:id="2672" w:author="Selyem Péter Ferenc" w:date="2025-05-05T15:46:00Z">
                                    <w:pPr/>
                                  </w:pPrChange>
                                </w:pPr>
                                <w:ins w:id="2673" w:author="Selyem Péter Ferenc" w:date="2025-05-05T15:46:00Z">
                                  <w:del w:id="2674" w:author="Péter Selyem" w:date="2025-05-06T07:19:00Z" w16du:dateUtc="2025-05-06T05:19:00Z">
                                    <w:r w:rsidDel="00AC7F8F">
                                      <w:rPr>
                                        <w:noProof/>
                                      </w:rPr>
                                      <w:fldChar w:fldCharType="begin"/>
                                    </w:r>
                                    <w:r w:rsidDel="00AC7F8F">
                                      <w:rPr>
                                        <w:noProof/>
                                      </w:rPr>
                                      <w:delInstrText xml:space="preserve"> SEQ ábra \* ARABIC </w:delInstrText>
                                    </w:r>
                                  </w:del>
                                </w:ins>
                                <w:del w:id="2675" w:author="Péter Selyem" w:date="2025-05-06T07:19:00Z" w16du:dateUtc="2025-05-06T05:19:00Z">
                                  <w:r w:rsidDel="00AC7F8F">
                                    <w:rPr>
                                      <w:noProof/>
                                    </w:rPr>
                                    <w:fldChar w:fldCharType="separate"/>
                                  </w:r>
                                </w:del>
                                <w:ins w:id="2676" w:author="Selyem Péter Ferenc" w:date="2025-05-05T15:46:00Z">
                                  <w:del w:id="2677" w:author="Péter Selyem" w:date="2025-05-06T07:19:00Z" w16du:dateUtc="2025-05-06T05:19:00Z">
                                    <w:r w:rsidDel="00AC7F8F">
                                      <w:rPr>
                                        <w:noProof/>
                                      </w:rPr>
                                      <w:delText>22</w:delText>
                                    </w:r>
                                    <w:r w:rsidDel="00AC7F8F">
                                      <w:rPr>
                                        <w:noProof/>
                                      </w:rPr>
                                      <w:fldChar w:fldCharType="end"/>
                                    </w:r>
                                  </w:del>
                                </w:ins>
                                <w:ins w:id="2678" w:author="Péter Selyem" w:date="2025-05-06T07:19:00Z" w16du:dateUtc="2025-05-06T05:19:00Z">
                                  <w:r w:rsidR="00AC7F8F">
                                    <w:rPr>
                                      <w:noProof/>
                                    </w:rPr>
                                    <w:t>26</w:t>
                                  </w:r>
                                </w:ins>
                                <w:ins w:id="2679" w:author="Selyem Péter Ferenc" w:date="2025-05-05T15:46:00Z">
                                  <w:r>
                                    <w:t>. ábra:</w:t>
                                  </w:r>
                                </w:ins>
                                <w:ins w:id="2680" w:author="Péter Selyem" w:date="2025-05-05T18:22:00Z" w16du:dateUtc="2025-05-05T16:22:00Z">
                                  <w:r w:rsidR="008B4356">
                                    <w:t xml:space="preserve"> </w:t>
                                  </w:r>
                                </w:ins>
                                <w:ins w:id="2681" w:author="Selyem Péter Ferenc" w:date="2025-05-05T15:46:00Z">
                                  <w:r>
                                    <w:t xml:space="preserve">Edzés </w:t>
                                  </w:r>
                                  <w:del w:id="2682" w:author="Péter Selyem" w:date="2025-05-05T18:22:00Z" w16du:dateUtc="2025-05-05T16:22:00Z">
                                    <w:r w:rsidDel="008B4356">
                                      <w:delText>naplozás</w:delText>
                                    </w:r>
                                  </w:del>
                                </w:ins>
                                <w:ins w:id="2683" w:author="Péter Selyem" w:date="2025-05-05T18:22:00Z" w16du:dateUtc="2025-05-05T16:22:00Z">
                                  <w:r w:rsidR="008B4356">
                                    <w:t>naplózás</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35E1C0" id="Szövegdoboz 56" o:spid="_x0000_s1043" type="#_x0000_t202" style="position:absolute;left:0;text-align:left;margin-left:30.7pt;margin-top:319.2pt;width:344.25pt;height:.05pt;z-index:251756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" stroked="f">
                    <v:textbox style="mso-fit-shape-to-text:t" inset="0,0,0,0">
                      <w:txbxContent>
                        <w:p w14:paraId="75B9A10C" w14:textId="45B24CEC" w:rsidR="00131065" w:rsidRPr="009918F1" w:rsidRDefault="00131065">
                          <w:pPr>
                            <w:pStyle w:val="Kpalrs"/>
                            <w:rPr>
                              <w:noProof/>
                            </w:rPr>
                            <w:pPrChange w:id="2684" w:author="Selyem Péter Ferenc" w:date="2025-05-05T15:46:00Z">
                              <w:pPr/>
                            </w:pPrChange>
                          </w:pPr>
                          <w:ins w:id="2685" w:author="Selyem Péter Ferenc" w:date="2025-05-05T15:46:00Z">
                            <w:del w:id="2686" w:author="Péter Selyem" w:date="2025-05-06T07:19:00Z" w16du:dateUtc="2025-05-06T05:19:00Z">
                              <w:r w:rsidDel="00AC7F8F">
                                <w:rPr>
                                  <w:noProof/>
                                </w:rPr>
                                <w:fldChar w:fldCharType="begin"/>
                              </w:r>
                              <w:r w:rsidDel="00AC7F8F">
                                <w:rPr>
                                  <w:noProof/>
                                </w:rPr>
                                <w:delInstrText xml:space="preserve"> SEQ ábra \* ARABIC </w:delInstrText>
                              </w:r>
                            </w:del>
                          </w:ins>
                          <w:del w:id="2687" w:author="Péter Selyem" w:date="2025-05-06T07:19:00Z" w16du:dateUtc="2025-05-06T05:19:00Z">
                            <w:r w:rsidDel="00AC7F8F">
                              <w:rPr>
                                <w:noProof/>
                              </w:rPr>
                              <w:fldChar w:fldCharType="separate"/>
                            </w:r>
                          </w:del>
                          <w:ins w:id="2688" w:author="Selyem Péter Ferenc" w:date="2025-05-05T15:46:00Z">
                            <w:del w:id="2689" w:author="Péter Selyem" w:date="2025-05-06T07:19:00Z" w16du:dateUtc="2025-05-06T05:19:00Z">
                              <w:r w:rsidDel="00AC7F8F">
                                <w:rPr>
                                  <w:noProof/>
                                </w:rPr>
                                <w:delText>22</w:delText>
                              </w:r>
                              <w:r w:rsidDel="00AC7F8F">
                                <w:rPr>
                                  <w:noProof/>
                                </w:rPr>
                                <w:fldChar w:fldCharType="end"/>
                              </w:r>
                            </w:del>
                          </w:ins>
                          <w:ins w:id="2690" w:author="Péter Selyem" w:date="2025-05-06T07:19:00Z" w16du:dateUtc="2025-05-06T05:19:00Z">
                            <w:r w:rsidR="00AC7F8F">
                              <w:rPr>
                                <w:noProof/>
                              </w:rPr>
                              <w:t>26</w:t>
                            </w:r>
                          </w:ins>
                          <w:ins w:id="2691" w:author="Selyem Péter Ferenc" w:date="2025-05-05T15:46:00Z">
                            <w:r>
                              <w:t>. ábra:</w:t>
                            </w:r>
                          </w:ins>
                          <w:ins w:id="2692" w:author="Péter Selyem" w:date="2025-05-05T18:22:00Z" w16du:dateUtc="2025-05-05T16:22:00Z">
                            <w:r w:rsidR="008B4356">
                              <w:t xml:space="preserve"> </w:t>
                            </w:r>
                          </w:ins>
                          <w:ins w:id="2693" w:author="Selyem Péter Ferenc" w:date="2025-05-05T15:46:00Z">
                            <w:r>
                              <w:t xml:space="preserve">Edzés </w:t>
                            </w:r>
                            <w:del w:id="2694" w:author="Péter Selyem" w:date="2025-05-05T18:22:00Z" w16du:dateUtc="2025-05-05T16:22:00Z">
                              <w:r w:rsidDel="008B4356">
                                <w:delText>naplozás</w:delText>
                              </w:r>
                            </w:del>
                          </w:ins>
                          <w:ins w:id="2695" w:author="Péter Selyem" w:date="2025-05-05T18:22:00Z" w16du:dateUtc="2025-05-05T16:22:00Z">
                            <w:r w:rsidR="008B4356">
                              <w:t>naplózás</w:t>
                            </w:r>
                          </w:ins>
                        </w:p>
                      </w:txbxContent>
                    </v:textbox>
                    <w10:wrap type="topAndBottom"/>
                  </v:shape>
                </w:pict>
              </mc:Fallback>
            </mc:AlternateContent>
          </w:r>
        </w:del>
      </w:ins>
      <w:ins w:id="2696" w:author="Selyem Péter Ferenc" w:date="2025-05-05T15:11:00Z">
        <w:r>
          <w:rPr>
            <w:noProof/>
            <w:lang w:eastAsia="hu-HU"/>
          </w:rPr>
          <w:drawing>
            <wp:anchor distT="0" distB="0" distL="114300" distR="114300" simplePos="0" relativeHeight="251723776" behindDoc="0" locked="0" layoutInCell="1" allowOverlap="1" wp14:anchorId="41F5AD95" wp14:editId="3F909D09">
              <wp:simplePos x="0" y="0"/>
              <wp:positionH relativeFrom="margin">
                <wp:posOffset>391072</wp:posOffset>
              </wp:positionH>
              <wp:positionV relativeFrom="paragraph">
                <wp:posOffset>574040</wp:posOffset>
              </wp:positionV>
              <wp:extent cx="4371975" cy="3548380"/>
              <wp:effectExtent l="0" t="0" r="9525" b="0"/>
              <wp:wrapTopAndBottom/>
              <wp:docPr id="14" name="Kép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hozzaad.PNG"/>
                      <pic:cNvPicPr/>
                    </pic:nvPicPr>
                    <pic:blipFill>
                      <a:blip r:embed="rId47">
                        <a:extLst>
                          <a:ext uri="{28A0092B-C50C-407E-A947-70E740481C1C}">
                            <a14:useLocalDpi xmlns:a14="http://schemas.microsoft.com/office/drawing/2010/main" val="0"/>
                          </a:ext>
                        </a:extLst>
                      </a:blip>
                      <a:stretch>
                        <a:fillRect/>
                      </a:stretch>
                    </pic:blipFill>
                    <pic:spPr>
                      <a:xfrm>
                        <a:off x="0" y="0"/>
                        <a:ext cx="4371975" cy="3548380"/>
                      </a:xfrm>
                      <a:prstGeom prst="rect">
                        <a:avLst/>
                      </a:prstGeom>
                    </pic:spPr>
                  </pic:pic>
                </a:graphicData>
              </a:graphic>
              <wp14:sizeRelH relativeFrom="margin">
                <wp14:pctWidth>0</wp14:pctWidth>
              </wp14:sizeRelH>
              <wp14:sizeRelV relativeFrom="margin">
                <wp14:pctHeight>0</wp14:pctHeight>
              </wp14:sizeRelV>
            </wp:anchor>
          </w:drawing>
        </w:r>
      </w:ins>
      <w:ins w:id="2697" w:author="Péter Selyem" w:date="2025-05-06T06:59:00Z" w16du:dateUtc="2025-05-06T04:59:00Z">
        <w:r w:rsidR="00EC61FD">
          <w:t>A</w:t>
        </w:r>
      </w:ins>
      <w:ins w:id="2698" w:author="Péter Selyem" w:date="2025-05-06T07:01:00Z" w16du:dateUtc="2025-05-06T05:01:00Z">
        <w:r>
          <w:t xml:space="preserve"> plusz és mínusz gombokkal</w:t>
        </w:r>
      </w:ins>
      <w:ins w:id="2699" w:author="Péter Selyem" w:date="2025-05-06T07:02:00Z" w16du:dateUtc="2025-05-06T05:02:00Z">
        <w:r>
          <w:t xml:space="preserve"> j sort adhatunk hozzá, amit úgy csináltam meg, hogy a már beírt adatok</w:t>
        </w:r>
      </w:ins>
      <w:ins w:id="2700" w:author="Péter Selyem" w:date="2025-05-06T07:03:00Z" w16du:dateUtc="2025-05-06T05:03:00Z">
        <w:r>
          <w:t xml:space="preserve"> maradjanak meg benne.</w:t>
        </w:r>
      </w:ins>
    </w:p>
    <w:p w14:paraId="16B6E2D5" w14:textId="78675EF9" w:rsidR="00544A61" w:rsidRDefault="004F05EB">
      <w:pPr>
        <w:rPr>
          <w:ins w:id="2701" w:author="Selyem Péter Ferenc" w:date="2025-05-05T10:58:00Z"/>
        </w:rPr>
        <w:pPrChange w:id="2702" w:author="Selyem Péter Ferenc" w:date="2025-05-05T10:37:00Z">
          <w:pPr>
            <w:pStyle w:val="Cmsor1-szmozatlan"/>
            <w:pageBreakBefore w:val="0"/>
          </w:pPr>
        </w:pPrChange>
      </w:pPr>
      <w:ins w:id="2703" w:author="Selyem Péter Ferenc" w:date="2025-05-05T15:13:00Z">
        <w:r>
          <w:rPr>
            <w:noProof/>
            <w:lang w:eastAsia="hu-HU"/>
          </w:rPr>
          <w:drawing>
            <wp:anchor distT="0" distB="0" distL="114300" distR="114300" simplePos="0" relativeHeight="251726848" behindDoc="0" locked="0" layoutInCell="1" allowOverlap="1" wp14:anchorId="0A386A7A" wp14:editId="216E176A">
              <wp:simplePos x="0" y="0"/>
              <wp:positionH relativeFrom="page">
                <wp:posOffset>1797050</wp:posOffset>
              </wp:positionH>
              <wp:positionV relativeFrom="paragraph">
                <wp:posOffset>4043921</wp:posOffset>
              </wp:positionV>
              <wp:extent cx="4029075" cy="3094355"/>
              <wp:effectExtent l="0" t="0" r="9525" b="0"/>
              <wp:wrapTopAndBottom/>
              <wp:docPr id="39" name="Kép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edzés listázás.PNG"/>
                      <pic:cNvPicPr/>
                    </pic:nvPicPr>
                    <pic:blipFill>
                      <a:blip r:embed="rId48">
                        <a:extLst>
                          <a:ext uri="{28A0092B-C50C-407E-A947-70E740481C1C}">
                            <a14:useLocalDpi xmlns:a14="http://schemas.microsoft.com/office/drawing/2010/main" val="0"/>
                          </a:ext>
                        </a:extLst>
                      </a:blip>
                      <a:stretch>
                        <a:fillRect/>
                      </a:stretch>
                    </pic:blipFill>
                    <pic:spPr>
                      <a:xfrm>
                        <a:off x="0" y="0"/>
                        <a:ext cx="4029075" cy="3094355"/>
                      </a:xfrm>
                      <a:prstGeom prst="rect">
                        <a:avLst/>
                      </a:prstGeom>
                    </pic:spPr>
                  </pic:pic>
                </a:graphicData>
              </a:graphic>
              <wp14:sizeRelH relativeFrom="margin">
                <wp14:pctWidth>0</wp14:pctWidth>
              </wp14:sizeRelH>
              <wp14:sizeRelV relativeFrom="margin">
                <wp14:pctHeight>0</wp14:pctHeight>
              </wp14:sizeRelV>
            </wp:anchor>
          </w:drawing>
        </w:r>
      </w:ins>
      <w:ins w:id="2704" w:author="Selyem Péter Ferenc" w:date="2025-05-05T15:46:00Z">
        <w:del w:id="2705" w:author="Péter Selyem" w:date="2025-05-06T07:25:00Z" w16du:dateUtc="2025-05-06T05:25:00Z">
          <w:r w:rsidDel="007A00BC">
            <w:rPr>
              <w:noProof/>
            </w:rPr>
            <mc:AlternateContent>
              <mc:Choice Requires="wps">
                <w:drawing>
                  <wp:anchor distT="0" distB="0" distL="114300" distR="114300" simplePos="0" relativeHeight="251758592" behindDoc="0" locked="0" layoutInCell="1" allowOverlap="1" wp14:anchorId="1E039325" wp14:editId="30B37948">
                    <wp:simplePos x="0" y="0"/>
                    <wp:positionH relativeFrom="column">
                      <wp:posOffset>534166</wp:posOffset>
                    </wp:positionH>
                    <wp:positionV relativeFrom="paragraph">
                      <wp:posOffset>7129473</wp:posOffset>
                    </wp:positionV>
                    <wp:extent cx="4029075" cy="635"/>
                    <wp:effectExtent l="0" t="0" r="0" b="0"/>
                    <wp:wrapTopAndBottom/>
                    <wp:docPr id="57" name="Szövegdoboz 57"/>
                    <wp:cNvGraphicFramePr/>
                    <a:graphic xmlns:a="http://schemas.openxmlformats.org/drawingml/2006/main">
                      <a:graphicData uri="http://schemas.microsoft.com/office/word/2010/wordprocessingShape">
                        <wps:wsp>
                          <wps:cNvSpPr txBox="1"/>
                          <wps:spPr>
                            <a:xfrm>
                              <a:off x="0" y="0"/>
                              <a:ext cx="4029075" cy="635"/>
                            </a:xfrm>
                            <a:prstGeom prst="rect">
                              <a:avLst/>
                            </a:prstGeom>
                            <a:solidFill>
                              <a:prstClr val="white"/>
                            </a:solidFill>
                            <a:ln>
                              <a:noFill/>
                            </a:ln>
                          </wps:spPr>
                          <wps:txbx>
                            <w:txbxContent>
                              <w:p w14:paraId="384A8B52" w14:textId="3CC91128" w:rsidR="00131065" w:rsidRPr="00392F93" w:rsidRDefault="00131065">
                                <w:pPr>
                                  <w:pStyle w:val="Kpalrs"/>
                                  <w:rPr>
                                    <w:noProof/>
                                  </w:rPr>
                                  <w:pPrChange w:id="2706" w:author="Selyem Péter Ferenc" w:date="2025-05-05T15:46:00Z">
                                    <w:pPr/>
                                  </w:pPrChange>
                                </w:pPr>
                                <w:ins w:id="2707" w:author="Selyem Péter Ferenc" w:date="2025-05-05T15:46:00Z">
                                  <w:del w:id="2708" w:author="Péter Selyem" w:date="2025-05-06T07:19:00Z" w16du:dateUtc="2025-05-06T05:19:00Z">
                                    <w:r w:rsidDel="00AC7F8F">
                                      <w:rPr>
                                        <w:noProof/>
                                      </w:rPr>
                                      <w:fldChar w:fldCharType="begin"/>
                                    </w:r>
                                    <w:r w:rsidDel="00AC7F8F">
                                      <w:rPr>
                                        <w:noProof/>
                                      </w:rPr>
                                      <w:delInstrText xml:space="preserve"> SEQ ábra \* ARABIC </w:delInstrText>
                                    </w:r>
                                  </w:del>
                                </w:ins>
                                <w:del w:id="2709" w:author="Péter Selyem" w:date="2025-05-06T07:19:00Z" w16du:dateUtc="2025-05-06T05:19:00Z">
                                  <w:r w:rsidDel="00AC7F8F">
                                    <w:rPr>
                                      <w:noProof/>
                                    </w:rPr>
                                    <w:fldChar w:fldCharType="separate"/>
                                  </w:r>
                                </w:del>
                                <w:ins w:id="2710" w:author="Selyem Péter Ferenc" w:date="2025-05-05T15:46:00Z">
                                  <w:del w:id="2711" w:author="Péter Selyem" w:date="2025-05-06T07:19:00Z" w16du:dateUtc="2025-05-06T05:19:00Z">
                                    <w:r w:rsidDel="00AC7F8F">
                                      <w:rPr>
                                        <w:noProof/>
                                      </w:rPr>
                                      <w:delText>23</w:delText>
                                    </w:r>
                                    <w:r w:rsidDel="00AC7F8F">
                                      <w:rPr>
                                        <w:noProof/>
                                      </w:rPr>
                                      <w:fldChar w:fldCharType="end"/>
                                    </w:r>
                                  </w:del>
                                </w:ins>
                                <w:ins w:id="2712" w:author="Péter Selyem" w:date="2025-05-06T07:19:00Z" w16du:dateUtc="2025-05-06T05:19:00Z">
                                  <w:r w:rsidR="00AC7F8F">
                                    <w:rPr>
                                      <w:noProof/>
                                    </w:rPr>
                                    <w:t>27</w:t>
                                  </w:r>
                                </w:ins>
                                <w:ins w:id="2713" w:author="Selyem Péter Ferenc" w:date="2025-05-05T15:46:00Z">
                                  <w:r>
                                    <w:t>. ábra: Felvitt edzéseink</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039325" id="Szövegdoboz 57" o:spid="_x0000_s1044" type="#_x0000_t202" style="position:absolute;left:0;text-align:left;margin-left:42.05pt;margin-top:561.4pt;width:317.25pt;height:.05pt;z-index:251758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" stroked="f">
                    <v:textbox style="mso-fit-shape-to-text:t" inset="0,0,0,0">
                      <w:txbxContent>
                        <w:p w14:paraId="384A8B52" w14:textId="3CC91128" w:rsidR="00131065" w:rsidRPr="00392F93" w:rsidRDefault="00131065">
                          <w:pPr>
                            <w:pStyle w:val="Kpalrs"/>
                            <w:rPr>
                              <w:noProof/>
                            </w:rPr>
                            <w:pPrChange w:id="2714" w:author="Selyem Péter Ferenc" w:date="2025-05-05T15:46:00Z">
                              <w:pPr/>
                            </w:pPrChange>
                          </w:pPr>
                          <w:ins w:id="2715" w:author="Selyem Péter Ferenc" w:date="2025-05-05T15:46:00Z">
                            <w:del w:id="2716" w:author="Péter Selyem" w:date="2025-05-06T07:19:00Z" w16du:dateUtc="2025-05-06T05:19:00Z">
                              <w:r w:rsidDel="00AC7F8F">
                                <w:rPr>
                                  <w:noProof/>
                                </w:rPr>
                                <w:fldChar w:fldCharType="begin"/>
                              </w:r>
                              <w:r w:rsidDel="00AC7F8F">
                                <w:rPr>
                                  <w:noProof/>
                                </w:rPr>
                                <w:delInstrText xml:space="preserve"> SEQ ábra \* ARABIC </w:delInstrText>
                              </w:r>
                            </w:del>
                          </w:ins>
                          <w:del w:id="2717" w:author="Péter Selyem" w:date="2025-05-06T07:19:00Z" w16du:dateUtc="2025-05-06T05:19:00Z">
                            <w:r w:rsidDel="00AC7F8F">
                              <w:rPr>
                                <w:noProof/>
                              </w:rPr>
                              <w:fldChar w:fldCharType="separate"/>
                            </w:r>
                          </w:del>
                          <w:ins w:id="2718" w:author="Selyem Péter Ferenc" w:date="2025-05-05T15:46:00Z">
                            <w:del w:id="2719" w:author="Péter Selyem" w:date="2025-05-06T07:19:00Z" w16du:dateUtc="2025-05-06T05:19:00Z">
                              <w:r w:rsidDel="00AC7F8F">
                                <w:rPr>
                                  <w:noProof/>
                                </w:rPr>
                                <w:delText>23</w:delText>
                              </w:r>
                              <w:r w:rsidDel="00AC7F8F">
                                <w:rPr>
                                  <w:noProof/>
                                </w:rPr>
                                <w:fldChar w:fldCharType="end"/>
                              </w:r>
                            </w:del>
                          </w:ins>
                          <w:ins w:id="2720" w:author="Péter Selyem" w:date="2025-05-06T07:19:00Z" w16du:dateUtc="2025-05-06T05:19:00Z">
                            <w:r w:rsidR="00AC7F8F">
                              <w:rPr>
                                <w:noProof/>
                              </w:rPr>
                              <w:t>27</w:t>
                            </w:r>
                          </w:ins>
                          <w:ins w:id="2721" w:author="Selyem Péter Ferenc" w:date="2025-05-05T15:46:00Z">
                            <w:r>
                              <w:t>. ábra: Felvitt edzéseink</w:t>
                            </w:r>
                          </w:ins>
                        </w:p>
                      </w:txbxContent>
                    </v:textbox>
                    <w10:wrap type="topAndBottom"/>
                  </v:shape>
                </w:pict>
              </mc:Fallback>
            </mc:AlternateContent>
          </w:r>
        </w:del>
      </w:ins>
    </w:p>
    <w:p w14:paraId="3D3250EB" w14:textId="55E82E36" w:rsidR="0084448B" w:rsidRDefault="00977D73">
      <w:pPr>
        <w:rPr>
          <w:ins w:id="2722" w:author="Selyem Péter Ferenc" w:date="2025-05-05T15:12:00Z"/>
        </w:rPr>
        <w:pPrChange w:id="2723" w:author="Selyem Péter Ferenc" w:date="2025-05-05T10:37:00Z">
          <w:pPr>
            <w:pStyle w:val="Cmsor1-szmozatlan"/>
            <w:pageBreakBefore w:val="0"/>
          </w:pPr>
        </w:pPrChange>
      </w:pPr>
      <w:ins w:id="2724" w:author="Selyem Péter Ferenc" w:date="2025-05-05T15:12:00Z">
        <w:r>
          <w:t>Edzések listázása gombbal a már felvitt edzéseinket listázhatjuk ki</w:t>
        </w:r>
      </w:ins>
      <w:ins w:id="2725" w:author="Péter Selyem" w:date="2025-05-06T07:05:00Z" w16du:dateUtc="2025-05-06T05:05:00Z">
        <w:r w:rsidR="004F05EB">
          <w:t xml:space="preserve">. </w:t>
        </w:r>
      </w:ins>
      <w:ins w:id="2726" w:author="Péter Selyem" w:date="2025-05-06T07:04:00Z" w16du:dateUtc="2025-05-06T05:04:00Z">
        <w:r w:rsidR="004F05EB">
          <w:t>(23. áb</w:t>
        </w:r>
      </w:ins>
      <w:ins w:id="2727" w:author="Péter Selyem" w:date="2025-05-06T07:05:00Z" w16du:dateUtc="2025-05-06T05:05:00Z">
        <w:r w:rsidR="004F05EB">
          <w:t>ra</w:t>
        </w:r>
      </w:ins>
      <w:ins w:id="2728" w:author="Péter Selyem" w:date="2025-05-06T07:04:00Z" w16du:dateUtc="2025-05-06T05:04:00Z">
        <w:r w:rsidR="004F05EB">
          <w:t>)</w:t>
        </w:r>
      </w:ins>
      <w:ins w:id="2729" w:author="Selyem Péter Ferenc" w:date="2025-05-05T15:12:00Z">
        <w:del w:id="2730" w:author="Péter Selyem" w:date="2025-05-06T07:05:00Z" w16du:dateUtc="2025-05-06T05:05:00Z">
          <w:r w:rsidDel="004F05EB">
            <w:delText>.</w:delText>
          </w:r>
        </w:del>
      </w:ins>
    </w:p>
    <w:p w14:paraId="713F65C1" w14:textId="5D32C7A1" w:rsidR="00977D73" w:rsidRDefault="00977D73">
      <w:pPr>
        <w:rPr>
          <w:ins w:id="2731" w:author="Selyem Péter Ferenc" w:date="2025-05-05T10:58:00Z"/>
        </w:rPr>
        <w:pPrChange w:id="2732" w:author="Selyem Péter Ferenc" w:date="2025-05-05T10:37:00Z">
          <w:pPr>
            <w:pStyle w:val="Cmsor1-szmozatlan"/>
            <w:pageBreakBefore w:val="0"/>
          </w:pPr>
        </w:pPrChange>
      </w:pPr>
    </w:p>
    <w:p w14:paraId="0F4A32C7" w14:textId="329CAFF5" w:rsidR="00977D73" w:rsidRDefault="00131065">
      <w:pPr>
        <w:rPr>
          <w:ins w:id="2733" w:author="Selyem Péter Ferenc" w:date="2025-05-05T15:14:00Z"/>
        </w:rPr>
        <w:pPrChange w:id="2734" w:author="Selyem Péter Ferenc" w:date="2025-05-05T10:37:00Z">
          <w:pPr>
            <w:pStyle w:val="Cmsor1-szmozatlan"/>
            <w:pageBreakBefore w:val="0"/>
          </w:pPr>
        </w:pPrChange>
      </w:pPr>
      <w:ins w:id="2735" w:author="Selyem Péter Ferenc" w:date="2025-05-05T15:46:00Z">
        <w:del w:id="2736" w:author="Péter Selyem" w:date="2025-05-06T07:25:00Z" w16du:dateUtc="2025-05-06T05:25:00Z">
          <w:r w:rsidDel="007A00BC">
            <w:rPr>
              <w:noProof/>
            </w:rPr>
            <mc:AlternateContent>
              <mc:Choice Requires="wps">
                <w:drawing>
                  <wp:anchor distT="0" distB="0" distL="114300" distR="114300" simplePos="0" relativeHeight="251760640" behindDoc="0" locked="0" layoutInCell="1" allowOverlap="1" wp14:anchorId="3BE4207E" wp14:editId="40171A07">
                    <wp:simplePos x="0" y="0"/>
                    <wp:positionH relativeFrom="column">
                      <wp:posOffset>358775</wp:posOffset>
                    </wp:positionH>
                    <wp:positionV relativeFrom="paragraph">
                      <wp:posOffset>3653790</wp:posOffset>
                    </wp:positionV>
                    <wp:extent cx="4610100" cy="635"/>
                    <wp:effectExtent l="0" t="0" r="0" b="0"/>
                    <wp:wrapTopAndBottom/>
                    <wp:docPr id="58" name="Szövegdoboz 58"/>
                    <wp:cNvGraphicFramePr/>
                    <a:graphic xmlns:a="http://schemas.openxmlformats.org/drawingml/2006/main">
                      <a:graphicData uri="http://schemas.microsoft.com/office/word/2010/wordprocessingShape">
                        <wps:wsp>
                          <wps:cNvSpPr txBox="1"/>
                          <wps:spPr>
                            <a:xfrm>
                              <a:off x="0" y="0"/>
                              <a:ext cx="4610100" cy="635"/>
                            </a:xfrm>
                            <a:prstGeom prst="rect">
                              <a:avLst/>
                            </a:prstGeom>
                            <a:solidFill>
                              <a:prstClr val="white"/>
                            </a:solidFill>
                            <a:ln>
                              <a:noFill/>
                            </a:ln>
                          </wps:spPr>
                          <wps:txbx>
                            <w:txbxContent>
                              <w:p w14:paraId="6AFF1E49" w14:textId="757DD852" w:rsidR="00131065" w:rsidRPr="00D37221" w:rsidRDefault="00131065">
                                <w:pPr>
                                  <w:pStyle w:val="Kpalrs"/>
                                  <w:rPr>
                                    <w:noProof/>
                                  </w:rPr>
                                  <w:pPrChange w:id="2737" w:author="Selyem Péter Ferenc" w:date="2025-05-05T15:46:00Z">
                                    <w:pPr/>
                                  </w:pPrChange>
                                </w:pPr>
                                <w:ins w:id="2738" w:author="Selyem Péter Ferenc" w:date="2025-05-05T15:46:00Z">
                                  <w:del w:id="2739" w:author="Péter Selyem" w:date="2025-05-06T07:19:00Z" w16du:dateUtc="2025-05-06T05:19:00Z">
                                    <w:r w:rsidDel="00AC7F8F">
                                      <w:rPr>
                                        <w:noProof/>
                                      </w:rPr>
                                      <w:fldChar w:fldCharType="begin"/>
                                    </w:r>
                                    <w:r w:rsidDel="00AC7F8F">
                                      <w:rPr>
                                        <w:noProof/>
                                      </w:rPr>
                                      <w:delInstrText xml:space="preserve"> SEQ ábra \* ARABIC </w:delInstrText>
                                    </w:r>
                                  </w:del>
                                </w:ins>
                                <w:del w:id="2740" w:author="Péter Selyem" w:date="2025-05-06T07:19:00Z" w16du:dateUtc="2025-05-06T05:19:00Z">
                                  <w:r w:rsidDel="00AC7F8F">
                                    <w:rPr>
                                      <w:noProof/>
                                    </w:rPr>
                                    <w:fldChar w:fldCharType="separate"/>
                                  </w:r>
                                </w:del>
                                <w:ins w:id="2741" w:author="Selyem Péter Ferenc" w:date="2025-05-05T15:46:00Z">
                                  <w:del w:id="2742" w:author="Péter Selyem" w:date="2025-05-06T07:19:00Z" w16du:dateUtc="2025-05-06T05:19:00Z">
                                    <w:r w:rsidDel="00AC7F8F">
                                      <w:rPr>
                                        <w:noProof/>
                                      </w:rPr>
                                      <w:delText>24</w:delText>
                                    </w:r>
                                    <w:r w:rsidDel="00AC7F8F">
                                      <w:rPr>
                                        <w:noProof/>
                                      </w:rPr>
                                      <w:fldChar w:fldCharType="end"/>
                                    </w:r>
                                  </w:del>
                                </w:ins>
                                <w:ins w:id="2743" w:author="Péter Selyem" w:date="2025-05-06T07:19:00Z" w16du:dateUtc="2025-05-06T05:19:00Z">
                                  <w:r w:rsidR="00AC7F8F">
                                    <w:rPr>
                                      <w:noProof/>
                                    </w:rPr>
                                    <w:t>28</w:t>
                                  </w:r>
                                </w:ins>
                                <w:ins w:id="2744" w:author="Selyem Péter Ferenc" w:date="2025-05-05T15:46:00Z">
                                  <w:r>
                                    <w:t>. ábra: Új gyakorlat felvitele</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E4207E" id="Szövegdoboz 58" o:spid="_x0000_s1045" type="#_x0000_t202" style="position:absolute;left:0;text-align:left;margin-left:28.25pt;margin-top:287.7pt;width:363pt;height:.05pt;z-index:251760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" stroked="f">
                    <v:textbox style="mso-fit-shape-to-text:t" inset="0,0,0,0">
                      <w:txbxContent>
                        <w:p w14:paraId="6AFF1E49" w14:textId="757DD852" w:rsidR="00131065" w:rsidRPr="00D37221" w:rsidRDefault="00131065">
                          <w:pPr>
                            <w:pStyle w:val="Kpalrs"/>
                            <w:rPr>
                              <w:noProof/>
                            </w:rPr>
                            <w:pPrChange w:id="2745" w:author="Selyem Péter Ferenc" w:date="2025-05-05T15:46:00Z">
                              <w:pPr/>
                            </w:pPrChange>
                          </w:pPr>
                          <w:ins w:id="2746" w:author="Selyem Péter Ferenc" w:date="2025-05-05T15:46:00Z">
                            <w:del w:id="2747" w:author="Péter Selyem" w:date="2025-05-06T07:19:00Z" w16du:dateUtc="2025-05-06T05:19:00Z">
                              <w:r w:rsidDel="00AC7F8F">
                                <w:rPr>
                                  <w:noProof/>
                                </w:rPr>
                                <w:fldChar w:fldCharType="begin"/>
                              </w:r>
                              <w:r w:rsidDel="00AC7F8F">
                                <w:rPr>
                                  <w:noProof/>
                                </w:rPr>
                                <w:delInstrText xml:space="preserve"> SEQ ábra \* ARABIC </w:delInstrText>
                              </w:r>
                            </w:del>
                          </w:ins>
                          <w:del w:id="2748" w:author="Péter Selyem" w:date="2025-05-06T07:19:00Z" w16du:dateUtc="2025-05-06T05:19:00Z">
                            <w:r w:rsidDel="00AC7F8F">
                              <w:rPr>
                                <w:noProof/>
                              </w:rPr>
                              <w:fldChar w:fldCharType="separate"/>
                            </w:r>
                          </w:del>
                          <w:ins w:id="2749" w:author="Selyem Péter Ferenc" w:date="2025-05-05T15:46:00Z">
                            <w:del w:id="2750" w:author="Péter Selyem" w:date="2025-05-06T07:19:00Z" w16du:dateUtc="2025-05-06T05:19:00Z">
                              <w:r w:rsidDel="00AC7F8F">
                                <w:rPr>
                                  <w:noProof/>
                                </w:rPr>
                                <w:delText>24</w:delText>
                              </w:r>
                              <w:r w:rsidDel="00AC7F8F">
                                <w:rPr>
                                  <w:noProof/>
                                </w:rPr>
                                <w:fldChar w:fldCharType="end"/>
                              </w:r>
                            </w:del>
                          </w:ins>
                          <w:ins w:id="2751" w:author="Péter Selyem" w:date="2025-05-06T07:19:00Z" w16du:dateUtc="2025-05-06T05:19:00Z">
                            <w:r w:rsidR="00AC7F8F">
                              <w:rPr>
                                <w:noProof/>
                              </w:rPr>
                              <w:t>28</w:t>
                            </w:r>
                          </w:ins>
                          <w:ins w:id="2752" w:author="Selyem Péter Ferenc" w:date="2025-05-05T15:46:00Z">
                            <w:r>
                              <w:t>. ábra: Új gyakorlat felvitele</w:t>
                            </w:r>
                          </w:ins>
                        </w:p>
                      </w:txbxContent>
                    </v:textbox>
                    <w10:wrap type="topAndBottom"/>
                  </v:shape>
                </w:pict>
              </mc:Fallback>
            </mc:AlternateContent>
          </w:r>
        </w:del>
      </w:ins>
      <w:ins w:id="2753" w:author="Selyem Péter Ferenc" w:date="2025-05-05T15:13:00Z">
        <w:r w:rsidR="00977D73">
          <w:t>„Új gyakorlat típus</w:t>
        </w:r>
      </w:ins>
      <w:ins w:id="2754" w:author="Selyem Péter Ferenc" w:date="2025-05-05T15:14:00Z">
        <w:r w:rsidR="00977D73">
          <w:t>” gombbal felvihetünk új gyakorlatokat, amiket esetleg nem találunk a listában,</w:t>
        </w:r>
      </w:ins>
    </w:p>
    <w:p w14:paraId="5A87E3AA" w14:textId="027C44D3" w:rsidR="00977D73" w:rsidRDefault="00EC61FD">
      <w:pPr>
        <w:rPr>
          <w:ins w:id="2755" w:author="Selyem Péter Ferenc" w:date="2025-05-05T15:12:00Z"/>
        </w:rPr>
        <w:pPrChange w:id="2756" w:author="Selyem Péter Ferenc" w:date="2025-05-05T10:37:00Z">
          <w:pPr>
            <w:pStyle w:val="Cmsor1-szmozatlan"/>
            <w:pageBreakBefore w:val="0"/>
          </w:pPr>
        </w:pPrChange>
      </w:pPr>
      <w:ins w:id="2757" w:author="Selyem Péter Ferenc" w:date="2025-05-05T15:15:00Z">
        <w:r>
          <w:rPr>
            <w:noProof/>
            <w:lang w:eastAsia="hu-HU"/>
          </w:rPr>
          <w:lastRenderedPageBreak/>
          <w:drawing>
            <wp:anchor distT="0" distB="0" distL="114300" distR="114300" simplePos="0" relativeHeight="251729920" behindDoc="0" locked="0" layoutInCell="1" allowOverlap="1" wp14:anchorId="69913B95" wp14:editId="32DB625D">
              <wp:simplePos x="0" y="0"/>
              <wp:positionH relativeFrom="column">
                <wp:posOffset>363220</wp:posOffset>
              </wp:positionH>
              <wp:positionV relativeFrom="paragraph">
                <wp:posOffset>-5715</wp:posOffset>
              </wp:positionV>
              <wp:extent cx="4610100" cy="3074670"/>
              <wp:effectExtent l="0" t="0" r="0" b="0"/>
              <wp:wrapSquare wrapText="bothSides"/>
              <wp:docPr id="41" name="Kép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ujgyak.PNG"/>
                      <pic:cNvPicPr/>
                    </pic:nvPicPr>
                    <pic:blipFill>
                      <a:blip r:embed="rId49">
                        <a:extLst>
                          <a:ext uri="{28A0092B-C50C-407E-A947-70E740481C1C}">
                            <a14:useLocalDpi xmlns:a14="http://schemas.microsoft.com/office/drawing/2010/main" val="0"/>
                          </a:ext>
                        </a:extLst>
                      </a:blip>
                      <a:stretch>
                        <a:fillRect/>
                      </a:stretch>
                    </pic:blipFill>
                    <pic:spPr>
                      <a:xfrm>
                        <a:off x="0" y="0"/>
                        <a:ext cx="4610100" cy="3074670"/>
                      </a:xfrm>
                      <a:prstGeom prst="rect">
                        <a:avLst/>
                      </a:prstGeom>
                    </pic:spPr>
                  </pic:pic>
                </a:graphicData>
              </a:graphic>
              <wp14:sizeRelH relativeFrom="margin">
                <wp14:pctWidth>0</wp14:pctWidth>
              </wp14:sizeRelH>
              <wp14:sizeRelV relativeFrom="margin">
                <wp14:pctHeight>0</wp14:pctHeight>
              </wp14:sizeRelV>
            </wp:anchor>
          </w:drawing>
        </w:r>
      </w:ins>
    </w:p>
    <w:p w14:paraId="09C23C6C" w14:textId="77777777" w:rsidR="007E23ED" w:rsidRDefault="007E23ED">
      <w:pPr>
        <w:rPr>
          <w:ins w:id="2758" w:author="Péter Selyem" w:date="2025-05-05T19:31:00Z" w16du:dateUtc="2025-05-05T17:31:00Z"/>
        </w:rPr>
      </w:pPr>
    </w:p>
    <w:p w14:paraId="00D50E15" w14:textId="6B97DE8F" w:rsidR="007E23ED" w:rsidRDefault="007E23ED">
      <w:pPr>
        <w:pStyle w:val="Cmsor2"/>
        <w:rPr>
          <w:ins w:id="2759" w:author="Péter Selyem" w:date="2025-05-05T19:31:00Z" w16du:dateUtc="2025-05-05T17:31:00Z"/>
        </w:rPr>
        <w:pPrChange w:id="2760" w:author="Péter Selyem" w:date="2025-05-05T19:32:00Z" w16du:dateUtc="2025-05-05T17:32:00Z">
          <w:pPr/>
        </w:pPrChange>
      </w:pPr>
      <w:bookmarkStart w:id="2761" w:name="_Toc197366514"/>
      <w:ins w:id="2762" w:author="Péter Selyem" w:date="2025-05-05T19:31:00Z" w16du:dateUtc="2025-05-05T17:31:00Z">
        <w:r>
          <w:t>Admin oldal</w:t>
        </w:r>
        <w:bookmarkEnd w:id="2761"/>
      </w:ins>
    </w:p>
    <w:p w14:paraId="32E7F449" w14:textId="021BD55D" w:rsidR="0084448B" w:rsidRDefault="0084448B">
      <w:pPr>
        <w:rPr>
          <w:ins w:id="2763" w:author="Selyem Péter Ferenc" w:date="2025-05-05T11:01:00Z"/>
        </w:rPr>
        <w:pPrChange w:id="2764" w:author="Selyem Péter Ferenc" w:date="2025-05-05T10:37:00Z">
          <w:pPr>
            <w:pStyle w:val="Cmsor1-szmozatlan"/>
            <w:pageBreakBefore w:val="0"/>
          </w:pPr>
        </w:pPrChange>
      </w:pPr>
      <w:ins w:id="2765" w:author="Selyem Péter Ferenc" w:date="2025-05-05T10:59:00Z">
        <w:r>
          <w:t>Az Admin joggal rendelkező</w:t>
        </w:r>
        <w:r w:rsidR="002B0591">
          <w:t xml:space="preserve">k az Admin oldalra átmenve 3 gombbot találnak </w:t>
        </w:r>
      </w:ins>
      <w:ins w:id="2766" w:author="Selyem Péter Ferenc" w:date="2025-05-05T11:00:00Z">
        <w:r w:rsidR="002B0591">
          <w:t xml:space="preserve">„Felhasználók”, „Jegyek” és </w:t>
        </w:r>
      </w:ins>
      <w:ins w:id="2767" w:author="Selyem Péter Ferenc" w:date="2025-05-05T11:01:00Z">
        <w:r w:rsidR="002B0591">
          <w:t>„</w:t>
        </w:r>
      </w:ins>
      <w:ins w:id="2768" w:author="Selyem Péter Ferenc" w:date="2025-05-05T11:00:00Z">
        <w:r w:rsidR="002B0591">
          <w:t>Edzések”</w:t>
        </w:r>
      </w:ins>
      <w:ins w:id="2769" w:author="Selyem Péter Ferenc" w:date="2025-05-05T11:01:00Z">
        <w:r w:rsidR="002B0591">
          <w:t xml:space="preserve"> felirattal.</w:t>
        </w:r>
      </w:ins>
    </w:p>
    <w:p w14:paraId="2BA5771E" w14:textId="6DC150F4" w:rsidR="002B0591" w:rsidRDefault="002B0591">
      <w:pPr>
        <w:rPr>
          <w:ins w:id="2770" w:author="Péter Selyem" w:date="2025-05-06T07:06:00Z" w16du:dateUtc="2025-05-06T05:06:00Z"/>
        </w:rPr>
      </w:pPr>
      <w:ins w:id="2771" w:author="Selyem Péter Ferenc" w:date="2025-05-05T11:01:00Z">
        <w:r>
          <w:t xml:space="preserve">A „Felhasználók” gombra nyomva kapnak egy listát az összes regisztrált felhasználóról és itt tudják módosítani a </w:t>
        </w:r>
        <w:del w:id="2772" w:author="Péter Selyem" w:date="2025-05-05T18:22:00Z" w16du:dateUtc="2025-05-05T16:22:00Z">
          <w:r w:rsidDel="008B4356">
            <w:delText>jogaikat</w:delText>
          </w:r>
        </w:del>
      </w:ins>
      <w:ins w:id="2773" w:author="Péter Selyem" w:date="2025-05-05T18:22:00Z" w16du:dateUtc="2025-05-05T16:22:00Z">
        <w:r w:rsidR="008B4356">
          <w:t>jogaikat,</w:t>
        </w:r>
      </w:ins>
      <w:ins w:id="2774" w:author="Selyem Péter Ferenc" w:date="2025-05-05T11:01:00Z">
        <w:r>
          <w:t xml:space="preserve"> valamint törölni a fiókjukat.</w:t>
        </w:r>
      </w:ins>
    </w:p>
    <w:p w14:paraId="50A3C4E0" w14:textId="40AF1D70" w:rsidR="006C41D3" w:rsidRDefault="006C41D3">
      <w:pPr>
        <w:rPr>
          <w:ins w:id="2775" w:author="Selyem Péter Ferenc" w:date="2025-05-05T11:01:00Z"/>
        </w:rPr>
        <w:pPrChange w:id="2776" w:author="Selyem Péter Ferenc" w:date="2025-05-05T10:37:00Z">
          <w:pPr>
            <w:pStyle w:val="Cmsor1-szmozatlan"/>
            <w:pageBreakBefore w:val="0"/>
          </w:pPr>
        </w:pPrChange>
      </w:pPr>
      <w:ins w:id="2777" w:author="Péter Selyem" w:date="2025-05-06T07:06:00Z" w16du:dateUtc="2025-05-06T05:06:00Z">
        <w:r>
          <w:t xml:space="preserve">Jog </w:t>
        </w:r>
      </w:ins>
      <w:ins w:id="2778" w:author="Péter Selyem" w:date="2025-05-06T07:07:00Z" w16du:dateUtc="2025-05-06T05:07:00Z">
        <w:r>
          <w:t>módosításnál</w:t>
        </w:r>
      </w:ins>
      <w:ins w:id="2779" w:author="Péter Selyem" w:date="2025-05-06T07:06:00Z" w16du:dateUtc="2025-05-06T05:06:00Z">
        <w:r>
          <w:t xml:space="preserve">, ha </w:t>
        </w:r>
      </w:ins>
      <w:ins w:id="2780" w:author="Péter Selyem" w:date="2025-05-06T07:07:00Z" w16du:dateUtc="2025-05-06T05:07:00Z">
        <w:r>
          <w:t xml:space="preserve">Edzőre </w:t>
        </w:r>
      </w:ins>
      <w:ins w:id="2781" w:author="Péter Selyem" w:date="2025-05-06T07:10:00Z" w16du:dateUtc="2025-05-06T05:10:00Z">
        <w:r>
          <w:t>módosulna akkor</w:t>
        </w:r>
      </w:ins>
      <w:ins w:id="2782" w:author="Péter Selyem" w:date="2025-05-06T07:07:00Z" w16du:dateUtc="2025-05-06T05:07:00Z">
        <w:r>
          <w:t xml:space="preserve"> fel lesz véve az edzőtáblába az adott személy</w:t>
        </w:r>
      </w:ins>
      <w:ins w:id="2783" w:author="Péter Selyem" w:date="2025-05-06T07:08:00Z" w16du:dateUtc="2025-05-06T05:08:00Z">
        <w:r>
          <w:t xml:space="preserve"> (.ábra)</w:t>
        </w:r>
      </w:ins>
      <w:ins w:id="2784" w:author="Péter Selyem" w:date="2025-05-06T07:07:00Z" w16du:dateUtc="2025-05-06T05:07:00Z">
        <w:r>
          <w:t>, eleinte egy alap képpel</w:t>
        </w:r>
      </w:ins>
      <w:ins w:id="2785" w:author="Péter Selyem" w:date="2025-05-06T07:08:00Z" w16du:dateUtc="2025-05-06T05:08:00Z">
        <w:r>
          <w:t>, telefonszám és képesítés nélkül, ezt nekik kell kitölteni a profiljukon.</w:t>
        </w:r>
      </w:ins>
    </w:p>
    <w:p w14:paraId="1A5D9D4F" w14:textId="1C827CB1" w:rsidR="002B0591" w:rsidRDefault="006C41D3">
      <w:pPr>
        <w:rPr>
          <w:ins w:id="2786" w:author="Selyem Péter Ferenc" w:date="2025-05-05T10:58:00Z"/>
        </w:rPr>
        <w:pPrChange w:id="2787" w:author="Selyem Péter Ferenc" w:date="2025-05-05T10:37:00Z">
          <w:pPr>
            <w:pStyle w:val="Cmsor1-szmozatlan"/>
            <w:pageBreakBefore w:val="0"/>
          </w:pPr>
        </w:pPrChange>
      </w:pPr>
      <w:ins w:id="2788" w:author="Péter Selyem" w:date="2025-05-06T07:09:00Z" w16du:dateUtc="2025-05-06T05:09:00Z">
        <w:r>
          <w:rPr>
            <w:noProof/>
          </w:rPr>
          <w:lastRenderedPageBreak/>
          <w:drawing>
            <wp:anchor distT="0" distB="0" distL="114300" distR="114300" simplePos="0" relativeHeight="251792384" behindDoc="0" locked="0" layoutInCell="1" allowOverlap="1" wp14:anchorId="1418BBBA" wp14:editId="25A73D05">
              <wp:simplePos x="0" y="0"/>
              <wp:positionH relativeFrom="column">
                <wp:posOffset>189799</wp:posOffset>
              </wp:positionH>
              <wp:positionV relativeFrom="paragraph">
                <wp:posOffset>4650828</wp:posOffset>
              </wp:positionV>
              <wp:extent cx="4851831" cy="3771681"/>
              <wp:effectExtent l="0" t="0" r="6350" b="635"/>
              <wp:wrapTopAndBottom/>
              <wp:docPr id="723601470" name="Kép 30" descr="A képen szöveg, képernyőkép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601470" name="Kép 30" descr="A képen szöveg, képernyőkép látható&#10;&#10;Előfordulhat, hogy a mesterséges intelligencia által létrehozott tartalom helytelen."/>
                      <pic:cNvPicPr/>
                    </pic:nvPicPr>
                    <pic:blipFill>
                      <a:blip r:embed="rId50">
                        <a:extLst>
                          <a:ext uri="{28A0092B-C50C-407E-A947-70E740481C1C}">
                            <a14:useLocalDpi xmlns:a14="http://schemas.microsoft.com/office/drawing/2010/main" val="0"/>
                          </a:ext>
                        </a:extLst>
                      </a:blip>
                      <a:stretch>
                        <a:fillRect/>
                      </a:stretch>
                    </pic:blipFill>
                    <pic:spPr>
                      <a:xfrm>
                        <a:off x="0" y="0"/>
                        <a:ext cx="4851831" cy="3771681"/>
                      </a:xfrm>
                      <a:prstGeom prst="rect">
                        <a:avLst/>
                      </a:prstGeom>
                    </pic:spPr>
                  </pic:pic>
                </a:graphicData>
              </a:graphic>
            </wp:anchor>
          </w:drawing>
        </w:r>
      </w:ins>
      <w:ins w:id="2789" w:author="Selyem Péter Ferenc" w:date="2025-05-05T15:46:00Z">
        <w:del w:id="2790" w:author="Péter Selyem" w:date="2025-05-06T07:25:00Z" w16du:dateUtc="2025-05-06T05:25:00Z">
          <w:r w:rsidR="00131065" w:rsidDel="007A00BC">
            <w:rPr>
              <w:noProof/>
            </w:rPr>
            <mc:AlternateContent>
              <mc:Choice Requires="wps">
                <w:drawing>
                  <wp:anchor distT="0" distB="0" distL="114300" distR="114300" simplePos="0" relativeHeight="251762688" behindDoc="0" locked="0" layoutInCell="1" allowOverlap="1" wp14:anchorId="540E74C7" wp14:editId="54F66313">
                    <wp:simplePos x="0" y="0"/>
                    <wp:positionH relativeFrom="column">
                      <wp:posOffset>-180340</wp:posOffset>
                    </wp:positionH>
                    <wp:positionV relativeFrom="paragraph">
                      <wp:posOffset>4430395</wp:posOffset>
                    </wp:positionV>
                    <wp:extent cx="5399405" cy="635"/>
                    <wp:effectExtent l="0" t="0" r="0" b="0"/>
                    <wp:wrapTopAndBottom/>
                    <wp:docPr id="59" name="Szövegdoboz 59"/>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14:paraId="25B92E95" w14:textId="799AFD54" w:rsidR="00131065" w:rsidRPr="00AC1BD6" w:rsidRDefault="00131065">
                                <w:pPr>
                                  <w:pStyle w:val="Kpalrs"/>
                                  <w:rPr>
                                    <w:noProof/>
                                  </w:rPr>
                                  <w:pPrChange w:id="2791" w:author="Selyem Péter Ferenc" w:date="2025-05-05T15:46:00Z">
                                    <w:pPr/>
                                  </w:pPrChange>
                                </w:pPr>
                                <w:ins w:id="2792" w:author="Selyem Péter Ferenc" w:date="2025-05-05T15:46:00Z">
                                  <w:del w:id="2793" w:author="Péter Selyem" w:date="2025-05-06T07:19:00Z" w16du:dateUtc="2025-05-06T05:19:00Z">
                                    <w:r w:rsidDel="00AC7F8F">
                                      <w:rPr>
                                        <w:noProof/>
                                      </w:rPr>
                                      <w:fldChar w:fldCharType="begin"/>
                                    </w:r>
                                    <w:r w:rsidDel="00AC7F8F">
                                      <w:rPr>
                                        <w:noProof/>
                                      </w:rPr>
                                      <w:delInstrText xml:space="preserve"> SEQ ábra \* ARABIC </w:delInstrText>
                                    </w:r>
                                  </w:del>
                                </w:ins>
                                <w:del w:id="2794" w:author="Péter Selyem" w:date="2025-05-06T07:19:00Z" w16du:dateUtc="2025-05-06T05:19:00Z">
                                  <w:r w:rsidDel="00AC7F8F">
                                    <w:rPr>
                                      <w:noProof/>
                                    </w:rPr>
                                    <w:fldChar w:fldCharType="separate"/>
                                  </w:r>
                                </w:del>
                                <w:ins w:id="2795" w:author="Selyem Péter Ferenc" w:date="2025-05-05T15:46:00Z">
                                  <w:del w:id="2796" w:author="Péter Selyem" w:date="2025-05-06T07:19:00Z" w16du:dateUtc="2025-05-06T05:19:00Z">
                                    <w:r w:rsidDel="00AC7F8F">
                                      <w:rPr>
                                        <w:noProof/>
                                      </w:rPr>
                                      <w:delText>25</w:delText>
                                    </w:r>
                                    <w:r w:rsidDel="00AC7F8F">
                                      <w:rPr>
                                        <w:noProof/>
                                      </w:rPr>
                                      <w:fldChar w:fldCharType="end"/>
                                    </w:r>
                                  </w:del>
                                  <w:del w:id="2797" w:author="Péter Selyem" w:date="2025-05-06T07:25:00Z" w16du:dateUtc="2025-05-06T05:25:00Z">
                                    <w:r w:rsidDel="007A00BC">
                                      <w:delText>. ábra: Összes felhasználó lista</w:delText>
                                    </w:r>
                                  </w:del>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0E74C7" id="Szövegdoboz 59" o:spid="_x0000_s1046" type="#_x0000_t202" style="position:absolute;left:0;text-align:left;margin-left:-14.2pt;margin-top:348.85pt;width:425.15pt;height:.05pt;z-index:251762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" stroked="f">
                    <v:textbox style="mso-fit-shape-to-text:t" inset="0,0,0,0">
                      <w:txbxContent>
                        <w:p w14:paraId="25B92E95" w14:textId="799AFD54" w:rsidR="00131065" w:rsidRPr="00AC1BD6" w:rsidRDefault="00131065">
                          <w:pPr>
                            <w:pStyle w:val="Kpalrs"/>
                            <w:rPr>
                              <w:noProof/>
                            </w:rPr>
                            <w:pPrChange w:id="2798" w:author="Selyem Péter Ferenc" w:date="2025-05-05T15:46:00Z">
                              <w:pPr/>
                            </w:pPrChange>
                          </w:pPr>
                          <w:ins w:id="2799" w:author="Selyem Péter Ferenc" w:date="2025-05-05T15:46:00Z">
                            <w:del w:id="2800" w:author="Péter Selyem" w:date="2025-05-06T07:19:00Z" w16du:dateUtc="2025-05-06T05:19:00Z">
                              <w:r w:rsidDel="00AC7F8F">
                                <w:rPr>
                                  <w:noProof/>
                                </w:rPr>
                                <w:fldChar w:fldCharType="begin"/>
                              </w:r>
                              <w:r w:rsidDel="00AC7F8F">
                                <w:rPr>
                                  <w:noProof/>
                                </w:rPr>
                                <w:delInstrText xml:space="preserve"> SEQ ábra \* ARABIC </w:delInstrText>
                              </w:r>
                            </w:del>
                          </w:ins>
                          <w:del w:id="2801" w:author="Péter Selyem" w:date="2025-05-06T07:19:00Z" w16du:dateUtc="2025-05-06T05:19:00Z">
                            <w:r w:rsidDel="00AC7F8F">
                              <w:rPr>
                                <w:noProof/>
                              </w:rPr>
                              <w:fldChar w:fldCharType="separate"/>
                            </w:r>
                          </w:del>
                          <w:ins w:id="2802" w:author="Selyem Péter Ferenc" w:date="2025-05-05T15:46:00Z">
                            <w:del w:id="2803" w:author="Péter Selyem" w:date="2025-05-06T07:19:00Z" w16du:dateUtc="2025-05-06T05:19:00Z">
                              <w:r w:rsidDel="00AC7F8F">
                                <w:rPr>
                                  <w:noProof/>
                                </w:rPr>
                                <w:delText>25</w:delText>
                              </w:r>
                              <w:r w:rsidDel="00AC7F8F">
                                <w:rPr>
                                  <w:noProof/>
                                </w:rPr>
                                <w:fldChar w:fldCharType="end"/>
                              </w:r>
                            </w:del>
                            <w:del w:id="2804" w:author="Péter Selyem" w:date="2025-05-06T07:25:00Z" w16du:dateUtc="2025-05-06T05:25:00Z">
                              <w:r w:rsidDel="007A00BC">
                                <w:delText>. ábra: Összes felhasználó lista</w:delText>
                              </w:r>
                            </w:del>
                          </w:ins>
                        </w:p>
                      </w:txbxContent>
                    </v:textbox>
                    <w10:wrap type="topAndBottom"/>
                  </v:shape>
                </w:pict>
              </mc:Fallback>
            </mc:AlternateContent>
          </w:r>
        </w:del>
      </w:ins>
      <w:ins w:id="2805" w:author="Selyem Péter Ferenc" w:date="2025-05-05T11:02:00Z">
        <w:r w:rsidR="00BF26C2">
          <w:rPr>
            <w:noProof/>
            <w:lang w:eastAsia="hu-HU"/>
          </w:rPr>
          <w:drawing>
            <wp:anchor distT="0" distB="0" distL="114300" distR="114300" simplePos="0" relativeHeight="251711488" behindDoc="0" locked="0" layoutInCell="1" allowOverlap="1" wp14:anchorId="3EF3A183" wp14:editId="028ACA1B">
              <wp:simplePos x="0" y="0"/>
              <wp:positionH relativeFrom="page">
                <wp:align>center</wp:align>
              </wp:positionH>
              <wp:positionV relativeFrom="paragraph">
                <wp:posOffset>226695</wp:posOffset>
              </wp:positionV>
              <wp:extent cx="5399405" cy="4146550"/>
              <wp:effectExtent l="0" t="0" r="0" b="6350"/>
              <wp:wrapTopAndBottom/>
              <wp:docPr id="30" name="Kép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users.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399405" cy="4146550"/>
                      </a:xfrm>
                      <a:prstGeom prst="rect">
                        <a:avLst/>
                      </a:prstGeom>
                    </pic:spPr>
                  </pic:pic>
                </a:graphicData>
              </a:graphic>
            </wp:anchor>
          </w:drawing>
        </w:r>
      </w:ins>
    </w:p>
    <w:p w14:paraId="0FB51699" w14:textId="78D2E011" w:rsidR="002B0591" w:rsidDel="007E23ED" w:rsidRDefault="002B0591">
      <w:pPr>
        <w:rPr>
          <w:ins w:id="2806" w:author="Selyem Péter Ferenc" w:date="2025-05-05T11:03:00Z"/>
          <w:del w:id="2807" w:author="Péter Selyem" w:date="2025-05-05T19:32:00Z" w16du:dateUtc="2025-05-05T17:32:00Z"/>
        </w:rPr>
        <w:pPrChange w:id="2808" w:author="Selyem Péter Ferenc" w:date="2025-05-05T15:20:00Z">
          <w:pPr>
            <w:pStyle w:val="Cmsor1-szmozatlan"/>
            <w:pageBreakBefore w:val="0"/>
          </w:pPr>
        </w:pPrChange>
      </w:pPr>
    </w:p>
    <w:p w14:paraId="724F9E49" w14:textId="7377CC41" w:rsidR="002B0591" w:rsidDel="006C41D3" w:rsidRDefault="002B0591">
      <w:pPr>
        <w:ind w:firstLine="0"/>
        <w:rPr>
          <w:ins w:id="2809" w:author="Selyem Péter Ferenc" w:date="2025-05-05T11:03:00Z"/>
          <w:del w:id="2810" w:author="Péter Selyem" w:date="2025-05-06T07:10:00Z" w16du:dateUtc="2025-05-06T05:10:00Z"/>
        </w:rPr>
        <w:pPrChange w:id="2811" w:author="Péter Selyem" w:date="2025-05-05T19:32:00Z" w16du:dateUtc="2025-05-05T17:32:00Z">
          <w:pPr>
            <w:pStyle w:val="Cmsor1-szmozatlan"/>
            <w:pageBreakBefore w:val="0"/>
          </w:pPr>
        </w:pPrChange>
      </w:pPr>
    </w:p>
    <w:p w14:paraId="64864FE1" w14:textId="77777777" w:rsidR="006C41D3" w:rsidRDefault="006C41D3">
      <w:pPr>
        <w:ind w:firstLine="0"/>
        <w:rPr>
          <w:ins w:id="2812" w:author="Péter Selyem" w:date="2025-05-06T07:08:00Z" w16du:dateUtc="2025-05-06T05:08:00Z"/>
        </w:rPr>
        <w:pPrChange w:id="2813" w:author="Péter Selyem" w:date="2025-05-06T07:09:00Z" w16du:dateUtc="2025-05-06T05:09:00Z">
          <w:pPr/>
        </w:pPrChange>
      </w:pPr>
    </w:p>
    <w:p w14:paraId="40F47E3A" w14:textId="5195D437" w:rsidR="002B0591" w:rsidRDefault="002B0591">
      <w:pPr>
        <w:rPr>
          <w:ins w:id="2814" w:author="Selyem Péter Ferenc" w:date="2025-05-05T11:05:00Z"/>
        </w:rPr>
        <w:pPrChange w:id="2815" w:author="Péter Selyem" w:date="2025-05-06T07:10:00Z" w16du:dateUtc="2025-05-06T05:10:00Z">
          <w:pPr>
            <w:pStyle w:val="Cmsor1-szmozatlan"/>
            <w:pageBreakBefore w:val="0"/>
          </w:pPr>
        </w:pPrChange>
      </w:pPr>
      <w:ins w:id="2816" w:author="Selyem Péter Ferenc" w:date="2025-05-05T11:04:00Z">
        <w:r>
          <w:lastRenderedPageBreak/>
          <w:t xml:space="preserve">„Jegyek” gombbal előhozhatják az éppen létező jegytípusokat, ezeket tudják módosítani, valamit tudnak új jegyet felvenni az </w:t>
        </w:r>
      </w:ins>
      <w:ins w:id="2817" w:author="Selyem Péter Ferenc" w:date="2025-05-05T11:05:00Z">
        <w:r w:rsidR="000D2670">
          <w:t>„új jegytípus hozzáad</w:t>
        </w:r>
        <w:r>
          <w:t>ása” opcióval.</w:t>
        </w:r>
      </w:ins>
    </w:p>
    <w:p w14:paraId="2DBE9B20" w14:textId="7D8E2E51" w:rsidR="002B0591" w:rsidRDefault="002B0591">
      <w:pPr>
        <w:ind w:firstLine="0"/>
        <w:rPr>
          <w:ins w:id="2818" w:author="Selyem Péter Ferenc" w:date="2025-05-05T11:03:00Z"/>
        </w:rPr>
        <w:pPrChange w:id="2819" w:author="Selyem Péter Ferenc" w:date="2025-05-05T11:04:00Z">
          <w:pPr>
            <w:pStyle w:val="Cmsor1-szmozatlan"/>
            <w:pageBreakBefore w:val="0"/>
          </w:pPr>
        </w:pPrChange>
      </w:pPr>
      <w:ins w:id="2820" w:author="Selyem Péter Ferenc" w:date="2025-05-05T11:04:00Z">
        <w:r>
          <w:t xml:space="preserve"> </w:t>
        </w:r>
      </w:ins>
    </w:p>
    <w:p w14:paraId="527AA899" w14:textId="1F42D687" w:rsidR="002B0591" w:rsidDel="006C41D3" w:rsidRDefault="002B0591">
      <w:pPr>
        <w:rPr>
          <w:ins w:id="2821" w:author="Selyem Péter Ferenc" w:date="2025-05-05T11:03:00Z"/>
          <w:del w:id="2822" w:author="Péter Selyem" w:date="2025-05-06T07:08:00Z" w16du:dateUtc="2025-05-06T05:08:00Z"/>
        </w:rPr>
        <w:pPrChange w:id="2823" w:author="Selyem Péter Ferenc" w:date="2025-05-05T10:37:00Z">
          <w:pPr>
            <w:pStyle w:val="Cmsor1-szmozatlan"/>
            <w:pageBreakBefore w:val="0"/>
          </w:pPr>
        </w:pPrChange>
      </w:pPr>
    </w:p>
    <w:p w14:paraId="256125C5" w14:textId="622CB8CE" w:rsidR="002B0591" w:rsidDel="006C41D3" w:rsidRDefault="002B0591">
      <w:pPr>
        <w:rPr>
          <w:ins w:id="2824" w:author="Selyem Péter Ferenc" w:date="2025-05-05T11:03:00Z"/>
          <w:del w:id="2825" w:author="Péter Selyem" w:date="2025-05-06T07:08:00Z" w16du:dateUtc="2025-05-06T05:08:00Z"/>
        </w:rPr>
        <w:pPrChange w:id="2826" w:author="Selyem Péter Ferenc" w:date="2025-05-05T10:37:00Z">
          <w:pPr>
            <w:pStyle w:val="Cmsor1-szmozatlan"/>
            <w:pageBreakBefore w:val="0"/>
          </w:pPr>
        </w:pPrChange>
      </w:pPr>
    </w:p>
    <w:p w14:paraId="1CD32CB4" w14:textId="68BAA6C7" w:rsidR="002B0591" w:rsidDel="006C41D3" w:rsidRDefault="002B0591">
      <w:pPr>
        <w:rPr>
          <w:ins w:id="2827" w:author="Selyem Péter Ferenc" w:date="2025-05-05T11:03:00Z"/>
          <w:del w:id="2828" w:author="Péter Selyem" w:date="2025-05-06T07:08:00Z" w16du:dateUtc="2025-05-06T05:08:00Z"/>
        </w:rPr>
        <w:pPrChange w:id="2829" w:author="Selyem Péter Ferenc" w:date="2025-05-05T10:37:00Z">
          <w:pPr>
            <w:pStyle w:val="Cmsor1-szmozatlan"/>
            <w:pageBreakBefore w:val="0"/>
          </w:pPr>
        </w:pPrChange>
      </w:pPr>
    </w:p>
    <w:p w14:paraId="7564B9A3" w14:textId="5B9D085E" w:rsidR="00E648F8" w:rsidDel="006C41D3" w:rsidRDefault="00E648F8">
      <w:pPr>
        <w:rPr>
          <w:ins w:id="2830" w:author="Selyem Péter Ferenc" w:date="2025-05-05T11:07:00Z"/>
          <w:del w:id="2831" w:author="Péter Selyem" w:date="2025-05-06T07:08:00Z" w16du:dateUtc="2025-05-06T05:08:00Z"/>
        </w:rPr>
        <w:pPrChange w:id="2832" w:author="Selyem Péter Ferenc" w:date="2025-05-05T10:37:00Z">
          <w:pPr>
            <w:pStyle w:val="Cmsor1-szmozatlan"/>
            <w:pageBreakBefore w:val="0"/>
          </w:pPr>
        </w:pPrChange>
      </w:pPr>
    </w:p>
    <w:p w14:paraId="18F41CFA" w14:textId="3256E374" w:rsidR="002B0591" w:rsidDel="006C41D3" w:rsidRDefault="002B0591">
      <w:pPr>
        <w:rPr>
          <w:ins w:id="2833" w:author="Selyem Péter Ferenc" w:date="2025-05-05T11:07:00Z"/>
          <w:del w:id="2834" w:author="Péter Selyem" w:date="2025-05-06T07:08:00Z" w16du:dateUtc="2025-05-06T05:08:00Z"/>
        </w:rPr>
        <w:pPrChange w:id="2835" w:author="Selyem Péter Ferenc" w:date="2025-05-05T10:37:00Z">
          <w:pPr>
            <w:pStyle w:val="Cmsor1-szmozatlan"/>
            <w:pageBreakBefore w:val="0"/>
          </w:pPr>
        </w:pPrChange>
      </w:pPr>
    </w:p>
    <w:p w14:paraId="47AB784B" w14:textId="4A60A2CB" w:rsidR="002B0591" w:rsidDel="006C41D3" w:rsidRDefault="002B0591">
      <w:pPr>
        <w:rPr>
          <w:ins w:id="2836" w:author="Selyem Péter Ferenc" w:date="2025-05-05T11:07:00Z"/>
          <w:del w:id="2837" w:author="Péter Selyem" w:date="2025-05-06T07:08:00Z" w16du:dateUtc="2025-05-06T05:08:00Z"/>
        </w:rPr>
        <w:pPrChange w:id="2838" w:author="Selyem Péter Ferenc" w:date="2025-05-05T10:37:00Z">
          <w:pPr>
            <w:pStyle w:val="Cmsor1-szmozatlan"/>
            <w:pageBreakBefore w:val="0"/>
          </w:pPr>
        </w:pPrChange>
      </w:pPr>
    </w:p>
    <w:p w14:paraId="3D13C679" w14:textId="785234C9" w:rsidR="002B0591" w:rsidDel="006C41D3" w:rsidRDefault="002B0591">
      <w:pPr>
        <w:rPr>
          <w:ins w:id="2839" w:author="Selyem Péter Ferenc" w:date="2025-05-05T11:07:00Z"/>
          <w:del w:id="2840" w:author="Péter Selyem" w:date="2025-05-06T07:08:00Z" w16du:dateUtc="2025-05-06T05:08:00Z"/>
        </w:rPr>
        <w:pPrChange w:id="2841" w:author="Selyem Péter Ferenc" w:date="2025-05-05T10:37:00Z">
          <w:pPr>
            <w:pStyle w:val="Cmsor1-szmozatlan"/>
            <w:pageBreakBefore w:val="0"/>
          </w:pPr>
        </w:pPrChange>
      </w:pPr>
    </w:p>
    <w:p w14:paraId="60FB8DD8" w14:textId="04C00A92" w:rsidR="002B0591" w:rsidDel="006C41D3" w:rsidRDefault="002B0591">
      <w:pPr>
        <w:rPr>
          <w:ins w:id="2842" w:author="Selyem Péter Ferenc" w:date="2025-05-05T11:07:00Z"/>
          <w:del w:id="2843" w:author="Péter Selyem" w:date="2025-05-06T07:08:00Z" w16du:dateUtc="2025-05-06T05:08:00Z"/>
        </w:rPr>
        <w:pPrChange w:id="2844" w:author="Selyem Péter Ferenc" w:date="2025-05-05T10:37:00Z">
          <w:pPr>
            <w:pStyle w:val="Cmsor1-szmozatlan"/>
            <w:pageBreakBefore w:val="0"/>
          </w:pPr>
        </w:pPrChange>
      </w:pPr>
    </w:p>
    <w:p w14:paraId="0E7692C9" w14:textId="25EBA78C" w:rsidR="006C41D3" w:rsidDel="006C41D3" w:rsidRDefault="006C41D3">
      <w:pPr>
        <w:rPr>
          <w:ins w:id="2845" w:author="Selyem Péter Ferenc" w:date="2025-05-05T11:07:00Z"/>
          <w:del w:id="2846" w:author="Péter Selyem" w:date="2025-05-06T07:08:00Z" w16du:dateUtc="2025-05-06T05:08:00Z"/>
        </w:rPr>
        <w:pPrChange w:id="2847" w:author="Selyem Péter Ferenc" w:date="2025-05-05T10:37:00Z">
          <w:pPr>
            <w:pStyle w:val="Cmsor1-szmozatlan"/>
            <w:pageBreakBefore w:val="0"/>
          </w:pPr>
        </w:pPrChange>
      </w:pPr>
    </w:p>
    <w:p w14:paraId="1AF68377" w14:textId="5C87761B" w:rsidR="002B0591" w:rsidDel="006C41D3" w:rsidRDefault="002B0591">
      <w:pPr>
        <w:rPr>
          <w:ins w:id="2848" w:author="Selyem Péter Ferenc" w:date="2025-05-05T11:07:00Z"/>
          <w:del w:id="2849" w:author="Péter Selyem" w:date="2025-05-06T07:08:00Z" w16du:dateUtc="2025-05-06T05:08:00Z"/>
        </w:rPr>
        <w:pPrChange w:id="2850" w:author="Selyem Péter Ferenc" w:date="2025-05-05T10:37:00Z">
          <w:pPr>
            <w:pStyle w:val="Cmsor1-szmozatlan"/>
            <w:pageBreakBefore w:val="0"/>
          </w:pPr>
        </w:pPrChange>
      </w:pPr>
    </w:p>
    <w:p w14:paraId="799B9419" w14:textId="53CAD841" w:rsidR="002B0591" w:rsidDel="006C41D3" w:rsidRDefault="002B0591">
      <w:pPr>
        <w:rPr>
          <w:ins w:id="2851" w:author="Selyem Péter Ferenc" w:date="2025-05-05T11:07:00Z"/>
          <w:del w:id="2852" w:author="Péter Selyem" w:date="2025-05-06T07:08:00Z" w16du:dateUtc="2025-05-06T05:08:00Z"/>
        </w:rPr>
        <w:pPrChange w:id="2853" w:author="Selyem Péter Ferenc" w:date="2025-05-05T10:37:00Z">
          <w:pPr>
            <w:pStyle w:val="Cmsor1-szmozatlan"/>
            <w:pageBreakBefore w:val="0"/>
          </w:pPr>
        </w:pPrChange>
      </w:pPr>
    </w:p>
    <w:p w14:paraId="1B20C7AF" w14:textId="6CBA5619" w:rsidR="002B0591" w:rsidRDefault="002B0591">
      <w:pPr>
        <w:rPr>
          <w:ins w:id="2854" w:author="Selyem Péter Ferenc" w:date="2025-05-05T11:07:00Z"/>
        </w:rPr>
        <w:pPrChange w:id="2855" w:author="Selyem Péter Ferenc" w:date="2025-05-05T10:37:00Z">
          <w:pPr>
            <w:pStyle w:val="Cmsor1-szmozatlan"/>
            <w:pageBreakBefore w:val="0"/>
          </w:pPr>
        </w:pPrChange>
      </w:pPr>
    </w:p>
    <w:p w14:paraId="0DE3358D" w14:textId="39EC71D1" w:rsidR="002B0591" w:rsidRDefault="009A740A">
      <w:pPr>
        <w:rPr>
          <w:ins w:id="2856" w:author="Selyem Péter Ferenc" w:date="2025-05-05T11:07:00Z"/>
        </w:rPr>
        <w:pPrChange w:id="2857" w:author="Selyem Péter Ferenc" w:date="2025-05-05T10:37:00Z">
          <w:pPr>
            <w:pStyle w:val="Cmsor1-szmozatlan"/>
            <w:pageBreakBefore w:val="0"/>
          </w:pPr>
        </w:pPrChange>
      </w:pPr>
      <w:ins w:id="2858" w:author="Selyem Péter Ferenc" w:date="2025-05-05T15:47:00Z">
        <w:del w:id="2859" w:author="Péter Selyem" w:date="2025-05-06T07:25:00Z" w16du:dateUtc="2025-05-06T05:25:00Z">
          <w:r w:rsidDel="007A00BC">
            <w:rPr>
              <w:noProof/>
            </w:rPr>
            <mc:AlternateContent>
              <mc:Choice Requires="wps">
                <w:drawing>
                  <wp:anchor distT="0" distB="0" distL="114300" distR="114300" simplePos="0" relativeHeight="251764736" behindDoc="0" locked="0" layoutInCell="1" allowOverlap="1" wp14:anchorId="28F039FA" wp14:editId="3ED73D1C">
                    <wp:simplePos x="0" y="0"/>
                    <wp:positionH relativeFrom="column">
                      <wp:posOffset>0</wp:posOffset>
                    </wp:positionH>
                    <wp:positionV relativeFrom="paragraph">
                      <wp:posOffset>4382770</wp:posOffset>
                    </wp:positionV>
                    <wp:extent cx="5399405" cy="635"/>
                    <wp:effectExtent l="0" t="0" r="0" b="0"/>
                    <wp:wrapTopAndBottom/>
                    <wp:docPr id="60" name="Szövegdoboz 60"/>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14:paraId="3294B85B" w14:textId="35E4AE23" w:rsidR="009A740A" w:rsidRPr="00617470" w:rsidRDefault="009A740A">
                                <w:pPr>
                                  <w:pStyle w:val="Kpalrs"/>
                                  <w:rPr>
                                    <w:noProof/>
                                  </w:rPr>
                                  <w:pPrChange w:id="2860" w:author="Selyem Péter Ferenc" w:date="2025-05-05T15:47:00Z">
                                    <w:pPr/>
                                  </w:pPrChange>
                                </w:pPr>
                                <w:ins w:id="2861" w:author="Selyem Péter Ferenc" w:date="2025-05-05T15:47:00Z">
                                  <w:del w:id="2862" w:author="Péter Selyem" w:date="2025-05-06T07:19:00Z" w16du:dateUtc="2025-05-06T05:19:00Z">
                                    <w:r w:rsidDel="00AC7F8F">
                                      <w:rPr>
                                        <w:noProof/>
                                      </w:rPr>
                                      <w:fldChar w:fldCharType="begin"/>
                                    </w:r>
                                    <w:r w:rsidDel="00AC7F8F">
                                      <w:rPr>
                                        <w:noProof/>
                                      </w:rPr>
                                      <w:delInstrText xml:space="preserve"> SEQ ábra \* ARABIC </w:delInstrText>
                                    </w:r>
                                  </w:del>
                                </w:ins>
                                <w:del w:id="2863" w:author="Péter Selyem" w:date="2025-05-06T07:19:00Z" w16du:dateUtc="2025-05-06T05:19:00Z">
                                  <w:r w:rsidDel="00AC7F8F">
                                    <w:rPr>
                                      <w:noProof/>
                                    </w:rPr>
                                    <w:fldChar w:fldCharType="separate"/>
                                  </w:r>
                                </w:del>
                                <w:ins w:id="2864" w:author="Selyem Péter Ferenc" w:date="2025-05-05T15:47:00Z">
                                  <w:del w:id="2865" w:author="Péter Selyem" w:date="2025-05-06T07:19:00Z" w16du:dateUtc="2025-05-06T05:19:00Z">
                                    <w:r w:rsidDel="00AC7F8F">
                                      <w:rPr>
                                        <w:noProof/>
                                      </w:rPr>
                                      <w:delText>26</w:delText>
                                    </w:r>
                                    <w:r w:rsidDel="00AC7F8F">
                                      <w:rPr>
                                        <w:noProof/>
                                      </w:rPr>
                                      <w:fldChar w:fldCharType="end"/>
                                    </w:r>
                                  </w:del>
                                  <w:del w:id="2866" w:author="Péter Selyem" w:date="2025-05-06T07:25:00Z" w16du:dateUtc="2025-05-06T05:25:00Z">
                                    <w:r w:rsidDel="007A00BC">
                                      <w:delText>. ábra</w:delText>
                                    </w:r>
                                    <w:r w:rsidRPr="003F6935" w:rsidDel="007A00BC">
                                      <w:delText>: Jegytípusok listája</w:delText>
                                    </w:r>
                                  </w:del>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F039FA" id="Szövegdoboz 60" o:spid="_x0000_s1047" type="#_x0000_t202" style="position:absolute;left:0;text-align:left;margin-left:0;margin-top:345.1pt;width:425.15pt;height:.05pt;z-index:251764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" stroked="f">
                    <v:textbox style="mso-fit-shape-to-text:t" inset="0,0,0,0">
                      <w:txbxContent>
                        <w:p w14:paraId="3294B85B" w14:textId="35E4AE23" w:rsidR="009A740A" w:rsidRPr="00617470" w:rsidRDefault="009A740A">
                          <w:pPr>
                            <w:pStyle w:val="Kpalrs"/>
                            <w:rPr>
                              <w:noProof/>
                            </w:rPr>
                            <w:pPrChange w:id="2867" w:author="Selyem Péter Ferenc" w:date="2025-05-05T15:47:00Z">
                              <w:pPr/>
                            </w:pPrChange>
                          </w:pPr>
                          <w:ins w:id="2868" w:author="Selyem Péter Ferenc" w:date="2025-05-05T15:47:00Z">
                            <w:del w:id="2869" w:author="Péter Selyem" w:date="2025-05-06T07:19:00Z" w16du:dateUtc="2025-05-06T05:19:00Z">
                              <w:r w:rsidDel="00AC7F8F">
                                <w:rPr>
                                  <w:noProof/>
                                </w:rPr>
                                <w:fldChar w:fldCharType="begin"/>
                              </w:r>
                              <w:r w:rsidDel="00AC7F8F">
                                <w:rPr>
                                  <w:noProof/>
                                </w:rPr>
                                <w:delInstrText xml:space="preserve"> SEQ ábra \* ARABIC </w:delInstrText>
                              </w:r>
                            </w:del>
                          </w:ins>
                          <w:del w:id="2870" w:author="Péter Selyem" w:date="2025-05-06T07:19:00Z" w16du:dateUtc="2025-05-06T05:19:00Z">
                            <w:r w:rsidDel="00AC7F8F">
                              <w:rPr>
                                <w:noProof/>
                              </w:rPr>
                              <w:fldChar w:fldCharType="separate"/>
                            </w:r>
                          </w:del>
                          <w:ins w:id="2871" w:author="Selyem Péter Ferenc" w:date="2025-05-05T15:47:00Z">
                            <w:del w:id="2872" w:author="Péter Selyem" w:date="2025-05-06T07:19:00Z" w16du:dateUtc="2025-05-06T05:19:00Z">
                              <w:r w:rsidDel="00AC7F8F">
                                <w:rPr>
                                  <w:noProof/>
                                </w:rPr>
                                <w:delText>26</w:delText>
                              </w:r>
                              <w:r w:rsidDel="00AC7F8F">
                                <w:rPr>
                                  <w:noProof/>
                                </w:rPr>
                                <w:fldChar w:fldCharType="end"/>
                              </w:r>
                            </w:del>
                            <w:del w:id="2873" w:author="Péter Selyem" w:date="2025-05-06T07:25:00Z" w16du:dateUtc="2025-05-06T05:25:00Z">
                              <w:r w:rsidDel="007A00BC">
                                <w:delText>. ábra</w:delText>
                              </w:r>
                              <w:r w:rsidRPr="003F6935" w:rsidDel="007A00BC">
                                <w:delText>: Jegytípusok listája</w:delText>
                              </w:r>
                            </w:del>
                          </w:ins>
                        </w:p>
                      </w:txbxContent>
                    </v:textbox>
                    <w10:wrap type="topAndBottom"/>
                  </v:shape>
                </w:pict>
              </mc:Fallback>
            </mc:AlternateContent>
          </w:r>
        </w:del>
      </w:ins>
      <w:ins w:id="2874" w:author="Selyem Péter Ferenc" w:date="2025-05-05T11:06:00Z">
        <w:r w:rsidR="002B0591">
          <w:rPr>
            <w:noProof/>
            <w:lang w:eastAsia="hu-HU"/>
          </w:rPr>
          <w:drawing>
            <wp:anchor distT="0" distB="0" distL="114300" distR="114300" simplePos="0" relativeHeight="251714560" behindDoc="0" locked="0" layoutInCell="1" allowOverlap="1" wp14:anchorId="38353D0E" wp14:editId="24D7B6C1">
              <wp:simplePos x="0" y="0"/>
              <wp:positionH relativeFrom="margin">
                <wp:align>right</wp:align>
              </wp:positionH>
              <wp:positionV relativeFrom="paragraph">
                <wp:posOffset>0</wp:posOffset>
              </wp:positionV>
              <wp:extent cx="5399405" cy="4325620"/>
              <wp:effectExtent l="0" t="0" r="0" b="0"/>
              <wp:wrapTopAndBottom/>
              <wp:docPr id="32" name="Kép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jegyek.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399405" cy="4325620"/>
                      </a:xfrm>
                      <a:prstGeom prst="rect">
                        <a:avLst/>
                      </a:prstGeom>
                    </pic:spPr>
                  </pic:pic>
                </a:graphicData>
              </a:graphic>
            </wp:anchor>
          </w:drawing>
        </w:r>
      </w:ins>
    </w:p>
    <w:p w14:paraId="12E8F3CB" w14:textId="7A315746" w:rsidR="002B0591" w:rsidRDefault="009A740A">
      <w:pPr>
        <w:rPr>
          <w:ins w:id="2875" w:author="Selyem Péter Ferenc" w:date="2025-05-05T11:08:00Z"/>
        </w:rPr>
        <w:pPrChange w:id="2876" w:author="Selyem Péter Ferenc" w:date="2025-05-05T10:37:00Z">
          <w:pPr>
            <w:pStyle w:val="Cmsor1-szmozatlan"/>
            <w:pageBreakBefore w:val="0"/>
          </w:pPr>
        </w:pPrChange>
      </w:pPr>
      <w:ins w:id="2877" w:author="Selyem Péter Ferenc" w:date="2025-05-05T15:47:00Z">
        <w:del w:id="2878" w:author="Péter Selyem" w:date="2025-05-06T07:24:00Z" w16du:dateUtc="2025-05-06T05:24:00Z">
          <w:r w:rsidDel="007A00BC">
            <w:rPr>
              <w:noProof/>
            </w:rPr>
            <mc:AlternateContent>
              <mc:Choice Requires="wps">
                <w:drawing>
                  <wp:anchor distT="0" distB="0" distL="114300" distR="114300" simplePos="0" relativeHeight="251766784" behindDoc="0" locked="0" layoutInCell="1" allowOverlap="1" wp14:anchorId="279D0BD4" wp14:editId="51EE1748">
                    <wp:simplePos x="0" y="0"/>
                    <wp:positionH relativeFrom="column">
                      <wp:posOffset>791845</wp:posOffset>
                    </wp:positionH>
                    <wp:positionV relativeFrom="paragraph">
                      <wp:posOffset>2233295</wp:posOffset>
                    </wp:positionV>
                    <wp:extent cx="3455670" cy="635"/>
                    <wp:effectExtent l="0" t="0" r="0" b="0"/>
                    <wp:wrapTopAndBottom/>
                    <wp:docPr id="61" name="Szövegdoboz 61"/>
                    <wp:cNvGraphicFramePr/>
                    <a:graphic xmlns:a="http://schemas.openxmlformats.org/drawingml/2006/main">
                      <a:graphicData uri="http://schemas.microsoft.com/office/word/2010/wordprocessingShape">
                        <wps:wsp>
                          <wps:cNvSpPr txBox="1"/>
                          <wps:spPr>
                            <a:xfrm>
                              <a:off x="0" y="0"/>
                              <a:ext cx="3455670" cy="635"/>
                            </a:xfrm>
                            <a:prstGeom prst="rect">
                              <a:avLst/>
                            </a:prstGeom>
                            <a:solidFill>
                              <a:prstClr val="white"/>
                            </a:solidFill>
                            <a:ln>
                              <a:noFill/>
                            </a:ln>
                          </wps:spPr>
                          <wps:txbx>
                            <w:txbxContent>
                              <w:p w14:paraId="31EA5D79" w14:textId="43788617" w:rsidR="009A740A" w:rsidRPr="00735D63" w:rsidRDefault="009A740A">
                                <w:pPr>
                                  <w:pStyle w:val="Kpalrs"/>
                                  <w:rPr>
                                    <w:noProof/>
                                  </w:rPr>
                                  <w:pPrChange w:id="2879" w:author="Selyem Péter Ferenc" w:date="2025-05-05T15:47:00Z">
                                    <w:pPr/>
                                  </w:pPrChange>
                                </w:pPr>
                                <w:ins w:id="2880" w:author="Selyem Péter Ferenc" w:date="2025-05-05T15:47:00Z">
                                  <w:del w:id="2881" w:author="Péter Selyem" w:date="2025-05-06T07:19:00Z" w16du:dateUtc="2025-05-06T05:19:00Z">
                                    <w:r w:rsidDel="00AC7F8F">
                                      <w:rPr>
                                        <w:noProof/>
                                      </w:rPr>
                                      <w:fldChar w:fldCharType="begin"/>
                                    </w:r>
                                    <w:r w:rsidDel="00AC7F8F">
                                      <w:rPr>
                                        <w:noProof/>
                                      </w:rPr>
                                      <w:delInstrText xml:space="preserve"> SEQ ábra \* ARABIC </w:delInstrText>
                                    </w:r>
                                  </w:del>
                                </w:ins>
                                <w:del w:id="2882" w:author="Péter Selyem" w:date="2025-05-06T07:19:00Z" w16du:dateUtc="2025-05-06T05:19:00Z">
                                  <w:r w:rsidDel="00AC7F8F">
                                    <w:rPr>
                                      <w:noProof/>
                                    </w:rPr>
                                    <w:fldChar w:fldCharType="separate"/>
                                  </w:r>
                                </w:del>
                                <w:ins w:id="2883" w:author="Selyem Péter Ferenc" w:date="2025-05-05T15:47:00Z">
                                  <w:del w:id="2884" w:author="Péter Selyem" w:date="2025-05-06T07:19:00Z" w16du:dateUtc="2025-05-06T05:19:00Z">
                                    <w:r w:rsidDel="00AC7F8F">
                                      <w:rPr>
                                        <w:noProof/>
                                      </w:rPr>
                                      <w:delText>27</w:delText>
                                    </w:r>
                                    <w:r w:rsidDel="00AC7F8F">
                                      <w:rPr>
                                        <w:noProof/>
                                      </w:rPr>
                                      <w:fldChar w:fldCharType="end"/>
                                    </w:r>
                                  </w:del>
                                  <w:del w:id="2885" w:author="Péter Selyem" w:date="2025-05-06T07:24:00Z" w16du:dateUtc="2025-05-06T05:24:00Z">
                                    <w:r w:rsidDel="007A00BC">
                                      <w:delText>. ábra: Új jegy felviteléhez tartozó form</w:delText>
                                    </w:r>
                                  </w:del>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9D0BD4" id="Szövegdoboz 61" o:spid="_x0000_s1048" type="#_x0000_t202" style="position:absolute;left:0;text-align:left;margin-left:62.35pt;margin-top:175.85pt;width:272.1pt;height:.05pt;z-index:251766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" stroked="f">
                    <v:textbox style="mso-fit-shape-to-text:t" inset="0,0,0,0">
                      <w:txbxContent>
                        <w:p w14:paraId="31EA5D79" w14:textId="43788617" w:rsidR="009A740A" w:rsidRPr="00735D63" w:rsidRDefault="009A740A">
                          <w:pPr>
                            <w:pStyle w:val="Kpalrs"/>
                            <w:rPr>
                              <w:noProof/>
                            </w:rPr>
                            <w:pPrChange w:id="2886" w:author="Selyem Péter Ferenc" w:date="2025-05-05T15:47:00Z">
                              <w:pPr/>
                            </w:pPrChange>
                          </w:pPr>
                          <w:ins w:id="2887" w:author="Selyem Péter Ferenc" w:date="2025-05-05T15:47:00Z">
                            <w:del w:id="2888" w:author="Péter Selyem" w:date="2025-05-06T07:19:00Z" w16du:dateUtc="2025-05-06T05:19:00Z">
                              <w:r w:rsidDel="00AC7F8F">
                                <w:rPr>
                                  <w:noProof/>
                                </w:rPr>
                                <w:fldChar w:fldCharType="begin"/>
                              </w:r>
                              <w:r w:rsidDel="00AC7F8F">
                                <w:rPr>
                                  <w:noProof/>
                                </w:rPr>
                                <w:delInstrText xml:space="preserve"> SEQ ábra \* ARABIC </w:delInstrText>
                              </w:r>
                            </w:del>
                          </w:ins>
                          <w:del w:id="2889" w:author="Péter Selyem" w:date="2025-05-06T07:19:00Z" w16du:dateUtc="2025-05-06T05:19:00Z">
                            <w:r w:rsidDel="00AC7F8F">
                              <w:rPr>
                                <w:noProof/>
                              </w:rPr>
                              <w:fldChar w:fldCharType="separate"/>
                            </w:r>
                          </w:del>
                          <w:ins w:id="2890" w:author="Selyem Péter Ferenc" w:date="2025-05-05T15:47:00Z">
                            <w:del w:id="2891" w:author="Péter Selyem" w:date="2025-05-06T07:19:00Z" w16du:dateUtc="2025-05-06T05:19:00Z">
                              <w:r w:rsidDel="00AC7F8F">
                                <w:rPr>
                                  <w:noProof/>
                                </w:rPr>
                                <w:delText>27</w:delText>
                              </w:r>
                              <w:r w:rsidDel="00AC7F8F">
                                <w:rPr>
                                  <w:noProof/>
                                </w:rPr>
                                <w:fldChar w:fldCharType="end"/>
                              </w:r>
                            </w:del>
                            <w:del w:id="2892" w:author="Péter Selyem" w:date="2025-05-06T07:24:00Z" w16du:dateUtc="2025-05-06T05:24:00Z">
                              <w:r w:rsidDel="007A00BC">
                                <w:delText>. ábra: Új jegy felviteléhez tartozó form</w:delText>
                              </w:r>
                            </w:del>
                          </w:ins>
                        </w:p>
                      </w:txbxContent>
                    </v:textbox>
                    <w10:wrap type="topAndBottom"/>
                  </v:shape>
                </w:pict>
              </mc:Fallback>
            </mc:AlternateContent>
          </w:r>
        </w:del>
      </w:ins>
      <w:ins w:id="2893" w:author="Selyem Péter Ferenc" w:date="2025-05-05T11:09:00Z">
        <w:r w:rsidR="004B4721">
          <w:rPr>
            <w:noProof/>
            <w:lang w:eastAsia="hu-HU"/>
          </w:rPr>
          <w:drawing>
            <wp:anchor distT="0" distB="0" distL="114300" distR="114300" simplePos="0" relativeHeight="251717632" behindDoc="0" locked="0" layoutInCell="1" allowOverlap="1" wp14:anchorId="563671C8" wp14:editId="3192C72E">
              <wp:simplePos x="0" y="0"/>
              <wp:positionH relativeFrom="page">
                <wp:align>center</wp:align>
              </wp:positionH>
              <wp:positionV relativeFrom="paragraph">
                <wp:posOffset>585157</wp:posOffset>
              </wp:positionV>
              <wp:extent cx="3455720" cy="1591808"/>
              <wp:effectExtent l="0" t="0" r="0" b="8890"/>
              <wp:wrapTopAndBottom/>
              <wp:docPr id="35" name="Kép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újJegyForm.PNG"/>
                      <pic:cNvPicPr/>
                    </pic:nvPicPr>
                    <pic:blipFill>
                      <a:blip r:embed="rId53">
                        <a:extLst>
                          <a:ext uri="{28A0092B-C50C-407E-A947-70E740481C1C}">
                            <a14:useLocalDpi xmlns:a14="http://schemas.microsoft.com/office/drawing/2010/main" val="0"/>
                          </a:ext>
                        </a:extLst>
                      </a:blip>
                      <a:stretch>
                        <a:fillRect/>
                      </a:stretch>
                    </pic:blipFill>
                    <pic:spPr>
                      <a:xfrm>
                        <a:off x="0" y="0"/>
                        <a:ext cx="3455720" cy="1591808"/>
                      </a:xfrm>
                      <a:prstGeom prst="rect">
                        <a:avLst/>
                      </a:prstGeom>
                    </pic:spPr>
                  </pic:pic>
                </a:graphicData>
              </a:graphic>
            </wp:anchor>
          </w:drawing>
        </w:r>
      </w:ins>
      <w:ins w:id="2894" w:author="Selyem Péter Ferenc" w:date="2025-05-05T11:08:00Z">
        <w:r w:rsidR="004B4721">
          <w:t>Új jegy típust felvitelénél egy form jelenik meg a táblázat alatt minek a segítségével az admin könnyen felvihet új jegyeket.</w:t>
        </w:r>
      </w:ins>
    </w:p>
    <w:p w14:paraId="25CA641D" w14:textId="55AF2050" w:rsidR="004B4721" w:rsidRDefault="004B4721">
      <w:pPr>
        <w:rPr>
          <w:ins w:id="2895" w:author="Selyem Péter Ferenc" w:date="2025-05-05T11:07:00Z"/>
        </w:rPr>
        <w:pPrChange w:id="2896" w:author="Selyem Péter Ferenc" w:date="2025-05-05T10:37:00Z">
          <w:pPr>
            <w:pStyle w:val="Cmsor1-szmozatlan"/>
            <w:pageBreakBefore w:val="0"/>
          </w:pPr>
        </w:pPrChange>
      </w:pPr>
    </w:p>
    <w:p w14:paraId="4684F875" w14:textId="3C3B9733" w:rsidR="002B0591" w:rsidRDefault="00FB5591">
      <w:pPr>
        <w:rPr>
          <w:ins w:id="2897" w:author="Selyem Péter Ferenc" w:date="2025-05-05T11:22:00Z"/>
        </w:rPr>
        <w:pPrChange w:id="2898" w:author="Selyem Péter Ferenc" w:date="2025-05-05T10:37:00Z">
          <w:pPr>
            <w:pStyle w:val="Cmsor1-szmozatlan"/>
            <w:pageBreakBefore w:val="0"/>
          </w:pPr>
        </w:pPrChange>
      </w:pPr>
      <w:ins w:id="2899" w:author="Selyem Péter Ferenc" w:date="2025-05-05T11:20:00Z">
        <w:r>
          <w:t xml:space="preserve">Valamit az </w:t>
        </w:r>
      </w:ins>
      <w:ins w:id="2900" w:author="Selyem Péter Ferenc" w:date="2025-05-05T11:21:00Z">
        <w:r>
          <w:t>„Edzések” gombbal az éppen kiírt edzéseket listázza ki egy táblázatban, valamint tud felvinni új edzéseket is, ha erre lenne szükség</w:t>
        </w:r>
      </w:ins>
      <w:ins w:id="2901" w:author="Selyem Péter Ferenc" w:date="2025-05-05T11:22:00Z">
        <w:r>
          <w:t>.</w:t>
        </w:r>
      </w:ins>
    </w:p>
    <w:p w14:paraId="552457F1" w14:textId="1025A7D9" w:rsidR="00FB5591" w:rsidRDefault="00FB5591">
      <w:pPr>
        <w:rPr>
          <w:ins w:id="2902" w:author="Selyem Péter Ferenc" w:date="2025-05-05T11:22:00Z"/>
        </w:rPr>
        <w:pPrChange w:id="2903" w:author="Selyem Péter Ferenc" w:date="2025-05-05T10:37:00Z">
          <w:pPr>
            <w:pStyle w:val="Cmsor1-szmozatlan"/>
            <w:pageBreakBefore w:val="0"/>
          </w:pPr>
        </w:pPrChange>
      </w:pPr>
    </w:p>
    <w:p w14:paraId="0FA4DB12" w14:textId="2684E56F" w:rsidR="00FB5591" w:rsidRDefault="00FB5591">
      <w:pPr>
        <w:rPr>
          <w:ins w:id="2904" w:author="Selyem Péter Ferenc" w:date="2025-05-05T11:22:00Z"/>
        </w:rPr>
        <w:pPrChange w:id="2905" w:author="Selyem Péter Ferenc" w:date="2025-05-05T10:37:00Z">
          <w:pPr>
            <w:pStyle w:val="Cmsor1-szmozatlan"/>
            <w:pageBreakBefore w:val="0"/>
          </w:pPr>
        </w:pPrChange>
      </w:pPr>
    </w:p>
    <w:p w14:paraId="53629D5A" w14:textId="5ACC70A4" w:rsidR="00FB5591" w:rsidRDefault="00FB5591">
      <w:pPr>
        <w:rPr>
          <w:ins w:id="2906" w:author="Selyem Péter Ferenc" w:date="2025-05-05T11:07:00Z"/>
        </w:rPr>
        <w:pPrChange w:id="2907" w:author="Selyem Péter Ferenc" w:date="2025-05-05T10:37:00Z">
          <w:pPr>
            <w:pStyle w:val="Cmsor1-szmozatlan"/>
            <w:pageBreakBefore w:val="0"/>
          </w:pPr>
        </w:pPrChange>
      </w:pPr>
      <w:ins w:id="2908" w:author="Selyem Péter Ferenc" w:date="2025-05-05T11:26:00Z">
        <w:del w:id="2909" w:author="Péter Selyem" w:date="2025-05-06T07:24:00Z" w16du:dateUtc="2025-05-06T05:24:00Z">
          <w:r w:rsidDel="007A00BC">
            <w:rPr>
              <w:noProof/>
              <w:lang w:eastAsia="hu-HU"/>
            </w:rPr>
            <mc:AlternateContent>
              <mc:Choice Requires="wps">
                <w:drawing>
                  <wp:anchor distT="0" distB="0" distL="114300" distR="114300" simplePos="0" relativeHeight="251722752" behindDoc="0" locked="0" layoutInCell="1" allowOverlap="1" wp14:anchorId="22297B0C" wp14:editId="700A21AF">
                    <wp:simplePos x="0" y="0"/>
                    <wp:positionH relativeFrom="column">
                      <wp:posOffset>-172085</wp:posOffset>
                    </wp:positionH>
                    <wp:positionV relativeFrom="paragraph">
                      <wp:posOffset>3135630</wp:posOffset>
                    </wp:positionV>
                    <wp:extent cx="5743575" cy="635"/>
                    <wp:effectExtent l="0" t="0" r="0" b="0"/>
                    <wp:wrapTopAndBottom/>
                    <wp:docPr id="38" name="Szövegdoboz 38"/>
                    <wp:cNvGraphicFramePr/>
                    <a:graphic xmlns:a="http://schemas.openxmlformats.org/drawingml/2006/main">
                      <a:graphicData uri="http://schemas.microsoft.com/office/word/2010/wordprocessingShape">
                        <wps:wsp>
                          <wps:cNvSpPr txBox="1"/>
                          <wps:spPr>
                            <a:xfrm>
                              <a:off x="0" y="0"/>
                              <a:ext cx="5743575" cy="635"/>
                            </a:xfrm>
                            <a:prstGeom prst="rect">
                              <a:avLst/>
                            </a:prstGeom>
                            <a:solidFill>
                              <a:prstClr val="white"/>
                            </a:solidFill>
                            <a:ln>
                              <a:noFill/>
                            </a:ln>
                          </wps:spPr>
                          <wps:txbx>
                            <w:txbxContent>
                              <w:p w14:paraId="52E79CB6" w14:textId="1864D62C" w:rsidR="00544A61" w:rsidRPr="007D568B" w:rsidRDefault="00131065">
                                <w:pPr>
                                  <w:pStyle w:val="Kpalrs"/>
                                  <w:rPr>
                                    <w:noProof/>
                                  </w:rPr>
                                  <w:pPrChange w:id="2910" w:author="Selyem Péter Ferenc" w:date="2025-05-05T11:26:00Z">
                                    <w:pPr/>
                                  </w:pPrChange>
                                </w:pPr>
                                <w:ins w:id="2911" w:author="Selyem Péter Ferenc" w:date="2025-05-05T15:43:00Z">
                                  <w:del w:id="2912" w:author="Péter Selyem" w:date="2025-05-06T07:19:00Z" w16du:dateUtc="2025-05-06T05:19:00Z">
                                    <w:r w:rsidDel="00AC7F8F">
                                      <w:rPr>
                                        <w:noProof/>
                                      </w:rPr>
                                      <w:delText>28</w:delText>
                                    </w:r>
                                  </w:del>
                                </w:ins>
                                <w:ins w:id="2913" w:author="Péter Selyem" w:date="2025-05-06T07:19:00Z" w16du:dateUtc="2025-05-06T05:19:00Z">
                                  <w:r w:rsidR="00AC7F8F">
                                    <w:rPr>
                                      <w:noProof/>
                                    </w:rPr>
                                    <w:t>33</w:t>
                                  </w:r>
                                </w:ins>
                                <w:ins w:id="2914" w:author="Selyem Péter Ferenc" w:date="2025-05-05T11:26:00Z">
                                  <w:r w:rsidR="00544A61">
                                    <w:t>. ábra: Kiírt edzések listája és edzés feltöltő form</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297B0C" id="Szövegdoboz 38" o:spid="_x0000_s1049" type="#_x0000_t202" style="position:absolute;left:0;text-align:left;margin-left:-13.55pt;margin-top:246.9pt;width:452.25pt;height:.0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" stroked="f">
                    <v:textbox style="mso-fit-shape-to-text:t" inset="0,0,0,0">
                      <w:txbxContent>
                        <w:p w14:paraId="52E79CB6" w14:textId="1864D62C" w:rsidR="00544A61" w:rsidRPr="007D568B" w:rsidRDefault="00131065">
                          <w:pPr>
                            <w:pStyle w:val="Kpalrs"/>
                            <w:rPr>
                              <w:noProof/>
                            </w:rPr>
                            <w:pPrChange w:id="2915" w:author="Selyem Péter Ferenc" w:date="2025-05-05T11:26:00Z">
                              <w:pPr/>
                            </w:pPrChange>
                          </w:pPr>
                          <w:ins w:id="2916" w:author="Selyem Péter Ferenc" w:date="2025-05-05T15:43:00Z">
                            <w:del w:id="2917" w:author="Péter Selyem" w:date="2025-05-06T07:19:00Z" w16du:dateUtc="2025-05-06T05:19:00Z">
                              <w:r w:rsidDel="00AC7F8F">
                                <w:rPr>
                                  <w:noProof/>
                                </w:rPr>
                                <w:delText>28</w:delText>
                              </w:r>
                            </w:del>
                          </w:ins>
                          <w:ins w:id="2918" w:author="Péter Selyem" w:date="2025-05-06T07:19:00Z" w16du:dateUtc="2025-05-06T05:19:00Z">
                            <w:r w:rsidR="00AC7F8F">
                              <w:rPr>
                                <w:noProof/>
                              </w:rPr>
                              <w:t>33</w:t>
                            </w:r>
                          </w:ins>
                          <w:ins w:id="2919" w:author="Selyem Péter Ferenc" w:date="2025-05-05T11:26:00Z">
                            <w:r w:rsidR="00544A61">
                              <w:t>. ábra: Kiírt edzések listája és edzés feltöltő form</w:t>
                            </w:r>
                          </w:ins>
                        </w:p>
                      </w:txbxContent>
                    </v:textbox>
                    <w10:wrap type="topAndBottom"/>
                  </v:shape>
                </w:pict>
              </mc:Fallback>
            </mc:AlternateContent>
          </w:r>
        </w:del>
      </w:ins>
      <w:ins w:id="2920" w:author="Selyem Péter Ferenc" w:date="2025-05-05T11:25:00Z">
        <w:r>
          <w:rPr>
            <w:noProof/>
            <w:lang w:eastAsia="hu-HU"/>
          </w:rPr>
          <w:drawing>
            <wp:anchor distT="0" distB="0" distL="114300" distR="114300" simplePos="0" relativeHeight="251720704" behindDoc="0" locked="0" layoutInCell="1" allowOverlap="1" wp14:anchorId="78CDE34B" wp14:editId="1CDB51A4">
              <wp:simplePos x="0" y="0"/>
              <wp:positionH relativeFrom="margin">
                <wp:align>center</wp:align>
              </wp:positionH>
              <wp:positionV relativeFrom="paragraph">
                <wp:posOffset>437</wp:posOffset>
              </wp:positionV>
              <wp:extent cx="5743789" cy="3078936"/>
              <wp:effectExtent l="0" t="0" r="0" b="7620"/>
              <wp:wrapTopAndBottom/>
              <wp:docPr id="37" name="Kép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összesedzés.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43789" cy="3078936"/>
                      </a:xfrm>
                      <a:prstGeom prst="rect">
                        <a:avLst/>
                      </a:prstGeom>
                    </pic:spPr>
                  </pic:pic>
                </a:graphicData>
              </a:graphic>
              <wp14:sizeRelH relativeFrom="margin">
                <wp14:pctWidth>0</wp14:pctWidth>
              </wp14:sizeRelH>
              <wp14:sizeRelV relativeFrom="margin">
                <wp14:pctHeight>0</wp14:pctHeight>
              </wp14:sizeRelV>
            </wp:anchor>
          </w:drawing>
        </w:r>
      </w:ins>
    </w:p>
    <w:p w14:paraId="2EA61B1C" w14:textId="01B0E88D" w:rsidR="002B0591" w:rsidRDefault="002B0591">
      <w:pPr>
        <w:rPr>
          <w:ins w:id="2921" w:author="Selyem Péter Ferenc" w:date="2025-05-05T11:07:00Z"/>
        </w:rPr>
        <w:pPrChange w:id="2922" w:author="Selyem Péter Ferenc" w:date="2025-05-05T10:37:00Z">
          <w:pPr>
            <w:pStyle w:val="Cmsor1-szmozatlan"/>
            <w:pageBreakBefore w:val="0"/>
          </w:pPr>
        </w:pPrChange>
      </w:pPr>
    </w:p>
    <w:p w14:paraId="7AD61308" w14:textId="4E5F533D" w:rsidR="002B0591" w:rsidRDefault="00131065">
      <w:pPr>
        <w:rPr>
          <w:ins w:id="2923" w:author="Selyem Péter Ferenc" w:date="2025-05-05T15:36:00Z"/>
        </w:rPr>
        <w:pPrChange w:id="2924" w:author="Selyem Péter Ferenc" w:date="2025-05-05T10:37:00Z">
          <w:pPr>
            <w:pStyle w:val="Cmsor1-szmozatlan"/>
            <w:pageBreakBefore w:val="0"/>
          </w:pPr>
        </w:pPrChange>
      </w:pPr>
      <w:ins w:id="2925" w:author="Selyem Péter Ferenc" w:date="2025-05-05T15:37:00Z">
        <w:del w:id="2926" w:author="Péter Selyem" w:date="2025-05-06T07:24:00Z" w16du:dateUtc="2025-05-06T05:24:00Z">
          <w:r w:rsidDel="007A00BC">
            <w:rPr>
              <w:noProof/>
            </w:rPr>
            <mc:AlternateContent>
              <mc:Choice Requires="wps">
                <w:drawing>
                  <wp:anchor distT="0" distB="0" distL="114300" distR="114300" simplePos="0" relativeHeight="251741184" behindDoc="0" locked="0" layoutInCell="1" allowOverlap="1" wp14:anchorId="7C1B6AEE" wp14:editId="3A092513">
                    <wp:simplePos x="0" y="0"/>
                    <wp:positionH relativeFrom="column">
                      <wp:posOffset>330200</wp:posOffset>
                    </wp:positionH>
                    <wp:positionV relativeFrom="paragraph">
                      <wp:posOffset>3975735</wp:posOffset>
                    </wp:positionV>
                    <wp:extent cx="4752975" cy="635"/>
                    <wp:effectExtent l="0" t="0" r="0" b="0"/>
                    <wp:wrapTopAndBottom/>
                    <wp:docPr id="48" name="Szövegdoboz 48"/>
                    <wp:cNvGraphicFramePr/>
                    <a:graphic xmlns:a="http://schemas.openxmlformats.org/drawingml/2006/main">
                      <a:graphicData uri="http://schemas.microsoft.com/office/word/2010/wordprocessingShape">
                        <wps:wsp>
                          <wps:cNvSpPr txBox="1"/>
                          <wps:spPr>
                            <a:xfrm>
                              <a:off x="0" y="0"/>
                              <a:ext cx="4752975" cy="635"/>
                            </a:xfrm>
                            <a:prstGeom prst="rect">
                              <a:avLst/>
                            </a:prstGeom>
                            <a:solidFill>
                              <a:prstClr val="white"/>
                            </a:solidFill>
                            <a:ln>
                              <a:noFill/>
                            </a:ln>
                          </wps:spPr>
                          <wps:txbx>
                            <w:txbxContent>
                              <w:p w14:paraId="321357D6" w14:textId="3E688E35" w:rsidR="00131065" w:rsidRPr="00160509" w:rsidRDefault="00131065">
                                <w:pPr>
                                  <w:pStyle w:val="Kpalrs"/>
                                  <w:rPr>
                                    <w:noProof/>
                                  </w:rPr>
                                  <w:pPrChange w:id="2927" w:author="Selyem Péter Ferenc" w:date="2025-05-05T15:37:00Z">
                                    <w:pPr/>
                                  </w:pPrChange>
                                </w:pPr>
                                <w:ins w:id="2928" w:author="Selyem Péter Ferenc" w:date="2025-05-05T15:37:00Z">
                                  <w:del w:id="2929" w:author="Péter Selyem" w:date="2025-05-06T07:19:00Z" w16du:dateUtc="2025-05-06T05:19:00Z">
                                    <w:r w:rsidDel="00AC7F8F">
                                      <w:rPr>
                                        <w:noProof/>
                                      </w:rPr>
                                      <w:fldChar w:fldCharType="begin"/>
                                    </w:r>
                                    <w:r w:rsidDel="00AC7F8F">
                                      <w:rPr>
                                        <w:noProof/>
                                      </w:rPr>
                                      <w:delInstrText xml:space="preserve"> SEQ ábra \* ARABIC </w:delInstrText>
                                    </w:r>
                                  </w:del>
                                </w:ins>
                                <w:del w:id="2930" w:author="Péter Selyem" w:date="2025-05-06T07:19:00Z" w16du:dateUtc="2025-05-06T05:19:00Z">
                                  <w:r w:rsidDel="00AC7F8F">
                                    <w:rPr>
                                      <w:noProof/>
                                    </w:rPr>
                                    <w:fldChar w:fldCharType="separate"/>
                                  </w:r>
                                </w:del>
                                <w:ins w:id="2931" w:author="Selyem Péter Ferenc" w:date="2025-05-05T15:37:00Z">
                                  <w:del w:id="2932" w:author="Péter Selyem" w:date="2025-05-06T07:19:00Z" w16du:dateUtc="2025-05-06T05:19:00Z">
                                    <w:r w:rsidDel="00AC7F8F">
                                      <w:rPr>
                                        <w:noProof/>
                                      </w:rPr>
                                      <w:delText>28</w:delText>
                                    </w:r>
                                    <w:r w:rsidDel="00AC7F8F">
                                      <w:rPr>
                                        <w:noProof/>
                                      </w:rPr>
                                      <w:fldChar w:fldCharType="end"/>
                                    </w:r>
                                  </w:del>
                                  <w:del w:id="2933" w:author="Péter Selyem" w:date="2025-05-06T07:24:00Z" w16du:dateUtc="2025-05-06T05:24:00Z">
                                    <w:r w:rsidDel="007A00BC">
                                      <w:delText>. ábra: Kép átalakítás</w:delText>
                                    </w:r>
                                  </w:del>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1B6AEE" id="Szövegdoboz 48" o:spid="_x0000_s1050" type="#_x0000_t202" style="position:absolute;left:0;text-align:left;margin-left:26pt;margin-top:313.05pt;width:374.25pt;height:.05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" stroked="f">
                    <v:textbox style="mso-fit-shape-to-text:t" inset="0,0,0,0">
                      <w:txbxContent>
                        <w:p w14:paraId="321357D6" w14:textId="3E688E35" w:rsidR="00131065" w:rsidRPr="00160509" w:rsidRDefault="00131065">
                          <w:pPr>
                            <w:pStyle w:val="Kpalrs"/>
                            <w:rPr>
                              <w:noProof/>
                            </w:rPr>
                            <w:pPrChange w:id="2934" w:author="Selyem Péter Ferenc" w:date="2025-05-05T15:37:00Z">
                              <w:pPr/>
                            </w:pPrChange>
                          </w:pPr>
                          <w:ins w:id="2935" w:author="Selyem Péter Ferenc" w:date="2025-05-05T15:37:00Z">
                            <w:del w:id="2936" w:author="Péter Selyem" w:date="2025-05-06T07:19:00Z" w16du:dateUtc="2025-05-06T05:19:00Z">
                              <w:r w:rsidDel="00AC7F8F">
                                <w:rPr>
                                  <w:noProof/>
                                </w:rPr>
                                <w:fldChar w:fldCharType="begin"/>
                              </w:r>
                              <w:r w:rsidDel="00AC7F8F">
                                <w:rPr>
                                  <w:noProof/>
                                </w:rPr>
                                <w:delInstrText xml:space="preserve"> SEQ ábra \* ARABIC </w:delInstrText>
                              </w:r>
                            </w:del>
                          </w:ins>
                          <w:del w:id="2937" w:author="Péter Selyem" w:date="2025-05-06T07:19:00Z" w16du:dateUtc="2025-05-06T05:19:00Z">
                            <w:r w:rsidDel="00AC7F8F">
                              <w:rPr>
                                <w:noProof/>
                              </w:rPr>
                              <w:fldChar w:fldCharType="separate"/>
                            </w:r>
                          </w:del>
                          <w:ins w:id="2938" w:author="Selyem Péter Ferenc" w:date="2025-05-05T15:37:00Z">
                            <w:del w:id="2939" w:author="Péter Selyem" w:date="2025-05-06T07:19:00Z" w16du:dateUtc="2025-05-06T05:19:00Z">
                              <w:r w:rsidDel="00AC7F8F">
                                <w:rPr>
                                  <w:noProof/>
                                </w:rPr>
                                <w:delText>28</w:delText>
                              </w:r>
                              <w:r w:rsidDel="00AC7F8F">
                                <w:rPr>
                                  <w:noProof/>
                                </w:rPr>
                                <w:fldChar w:fldCharType="end"/>
                              </w:r>
                            </w:del>
                            <w:del w:id="2940" w:author="Péter Selyem" w:date="2025-05-06T07:24:00Z" w16du:dateUtc="2025-05-06T05:24:00Z">
                              <w:r w:rsidDel="007A00BC">
                                <w:delText>. ábra: Kép átalakítás</w:delText>
                              </w:r>
                            </w:del>
                          </w:ins>
                        </w:p>
                      </w:txbxContent>
                    </v:textbox>
                    <w10:wrap type="topAndBottom"/>
                  </v:shape>
                </w:pict>
              </mc:Fallback>
            </mc:AlternateContent>
          </w:r>
        </w:del>
        <w:r>
          <w:rPr>
            <w:noProof/>
            <w:lang w:eastAsia="hu-HU"/>
          </w:rPr>
          <w:drawing>
            <wp:anchor distT="0" distB="0" distL="114300" distR="114300" simplePos="0" relativeHeight="251739136" behindDoc="0" locked="0" layoutInCell="1" allowOverlap="1" wp14:anchorId="2DC06591" wp14:editId="46E52E7A">
              <wp:simplePos x="0" y="0"/>
              <wp:positionH relativeFrom="column">
                <wp:posOffset>330200</wp:posOffset>
              </wp:positionH>
              <wp:positionV relativeFrom="paragraph">
                <wp:posOffset>840105</wp:posOffset>
              </wp:positionV>
              <wp:extent cx="4752975" cy="3078480"/>
              <wp:effectExtent l="0" t="0" r="9525" b="7620"/>
              <wp:wrapTopAndBottom/>
              <wp:docPr id="47" name="Kép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gconv.PNG"/>
                      <pic:cNvPicPr/>
                    </pic:nvPicPr>
                    <pic:blipFill>
                      <a:blip r:embed="rId55">
                        <a:extLst>
                          <a:ext uri="{28A0092B-C50C-407E-A947-70E740481C1C}">
                            <a14:useLocalDpi xmlns:a14="http://schemas.microsoft.com/office/drawing/2010/main" val="0"/>
                          </a:ext>
                        </a:extLst>
                      </a:blip>
                      <a:stretch>
                        <a:fillRect/>
                      </a:stretch>
                    </pic:blipFill>
                    <pic:spPr>
                      <a:xfrm>
                        <a:off x="0" y="0"/>
                        <a:ext cx="4752975" cy="3078480"/>
                      </a:xfrm>
                      <a:prstGeom prst="rect">
                        <a:avLst/>
                      </a:prstGeom>
                    </pic:spPr>
                  </pic:pic>
                </a:graphicData>
              </a:graphic>
              <wp14:sizeRelH relativeFrom="margin">
                <wp14:pctWidth>0</wp14:pctWidth>
              </wp14:sizeRelH>
              <wp14:sizeRelV relativeFrom="margin">
                <wp14:pctHeight>0</wp14:pctHeight>
              </wp14:sizeRelV>
            </wp:anchor>
          </w:drawing>
        </w:r>
      </w:ins>
      <w:ins w:id="2941" w:author="Selyem Péter Ferenc" w:date="2025-05-05T15:34:00Z">
        <w:r w:rsidR="000D2670">
          <w:t>A képek tárolását a következő kóddal ol</w:t>
        </w:r>
      </w:ins>
      <w:ins w:id="2942" w:author="Selyem Péter Ferenc" w:date="2025-05-05T15:35:00Z">
        <w:r w:rsidR="000D2670">
          <w:t xml:space="preserve">dottam meg, hol az látható, hogy a metódus kap egy fájlt és </w:t>
        </w:r>
      </w:ins>
      <w:ins w:id="2943" w:author="Selyem Péter Ferenc" w:date="2025-05-05T15:36:00Z">
        <w:r>
          <w:t>ezt átalakítja eltárolható formátumba és visszaadja ezt az adatot és a fájl típusát</w:t>
        </w:r>
      </w:ins>
      <w:ins w:id="2944" w:author="Selyem Péter Ferenc" w:date="2025-05-05T15:37:00Z">
        <w:r>
          <w:t>,</w:t>
        </w:r>
      </w:ins>
      <w:ins w:id="2945" w:author="Selyem Péter Ferenc" w:date="2025-05-05T15:36:00Z">
        <w:r>
          <w:t xml:space="preserve"> aminek a segítségével vissza lehet adni a képet.</w:t>
        </w:r>
      </w:ins>
    </w:p>
    <w:p w14:paraId="13F35A0F" w14:textId="144DB0D4" w:rsidR="00131065" w:rsidRDefault="00131065">
      <w:pPr>
        <w:rPr>
          <w:ins w:id="2946" w:author="Selyem Péter Ferenc" w:date="2025-05-05T15:38:00Z"/>
        </w:rPr>
        <w:pPrChange w:id="2947" w:author="Selyem Péter Ferenc" w:date="2025-05-05T10:37:00Z">
          <w:pPr>
            <w:pStyle w:val="Cmsor1-szmozatlan"/>
            <w:pageBreakBefore w:val="0"/>
          </w:pPr>
        </w:pPrChange>
      </w:pPr>
    </w:p>
    <w:p w14:paraId="03857A41" w14:textId="0A3D036C" w:rsidR="00131065" w:rsidRDefault="00131065">
      <w:pPr>
        <w:rPr>
          <w:ins w:id="2948" w:author="Selyem Péter Ferenc" w:date="2025-05-05T15:40:00Z"/>
        </w:rPr>
        <w:pPrChange w:id="2949" w:author="Selyem Péter Ferenc" w:date="2025-05-05T10:37:00Z">
          <w:pPr>
            <w:pStyle w:val="Cmsor1-szmozatlan"/>
            <w:pageBreakBefore w:val="0"/>
          </w:pPr>
        </w:pPrChange>
      </w:pPr>
      <w:ins w:id="2950" w:author="Selyem Péter Ferenc" w:date="2025-05-05T15:41:00Z">
        <w:del w:id="2951" w:author="Péter Selyem" w:date="2025-05-06T07:24:00Z" w16du:dateUtc="2025-05-06T05:24:00Z">
          <w:r w:rsidDel="007A00BC">
            <w:rPr>
              <w:noProof/>
            </w:rPr>
            <w:lastRenderedPageBreak/>
            <mc:AlternateContent>
              <mc:Choice Requires="wps">
                <w:drawing>
                  <wp:anchor distT="0" distB="0" distL="114300" distR="114300" simplePos="0" relativeHeight="251744256" behindDoc="0" locked="0" layoutInCell="1" allowOverlap="1" wp14:anchorId="4AD28D10" wp14:editId="61B8F849">
                    <wp:simplePos x="0" y="0"/>
                    <wp:positionH relativeFrom="column">
                      <wp:posOffset>0</wp:posOffset>
                    </wp:positionH>
                    <wp:positionV relativeFrom="paragraph">
                      <wp:posOffset>2821305</wp:posOffset>
                    </wp:positionV>
                    <wp:extent cx="5399405" cy="635"/>
                    <wp:effectExtent l="0" t="0" r="0" b="0"/>
                    <wp:wrapTopAndBottom/>
                    <wp:docPr id="50" name="Szövegdoboz 50"/>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14:paraId="75FCC24D" w14:textId="508671CF" w:rsidR="00131065" w:rsidRPr="00A467FF" w:rsidRDefault="00131065">
                                <w:pPr>
                                  <w:pStyle w:val="Kpalrs"/>
                                  <w:rPr>
                                    <w:noProof/>
                                  </w:rPr>
                                  <w:pPrChange w:id="2952" w:author="Selyem Péter Ferenc" w:date="2025-05-05T15:41:00Z">
                                    <w:pPr/>
                                  </w:pPrChange>
                                </w:pPr>
                                <w:ins w:id="2953" w:author="Selyem Péter Ferenc" w:date="2025-05-05T15:41:00Z">
                                  <w:del w:id="2954" w:author="Péter Selyem" w:date="2025-05-06T07:19:00Z" w16du:dateUtc="2025-05-06T05:19:00Z">
                                    <w:r w:rsidDel="00AC7F8F">
                                      <w:rPr>
                                        <w:noProof/>
                                      </w:rPr>
                                      <w:fldChar w:fldCharType="begin"/>
                                    </w:r>
                                    <w:r w:rsidDel="00AC7F8F">
                                      <w:rPr>
                                        <w:noProof/>
                                      </w:rPr>
                                      <w:delInstrText xml:space="preserve"> SEQ ábra \* ARABIC </w:delInstrText>
                                    </w:r>
                                  </w:del>
                                </w:ins>
                                <w:del w:id="2955" w:author="Péter Selyem" w:date="2025-05-06T07:19:00Z" w16du:dateUtc="2025-05-06T05:19:00Z">
                                  <w:r w:rsidDel="00AC7F8F">
                                    <w:rPr>
                                      <w:noProof/>
                                    </w:rPr>
                                    <w:fldChar w:fldCharType="separate"/>
                                  </w:r>
                                </w:del>
                                <w:ins w:id="2956" w:author="Selyem Péter Ferenc" w:date="2025-05-05T15:41:00Z">
                                  <w:del w:id="2957" w:author="Péter Selyem" w:date="2025-05-06T07:19:00Z" w16du:dateUtc="2025-05-06T05:19:00Z">
                                    <w:r w:rsidDel="00AC7F8F">
                                      <w:rPr>
                                        <w:noProof/>
                                      </w:rPr>
                                      <w:delText>29</w:delText>
                                    </w:r>
                                    <w:r w:rsidDel="00AC7F8F">
                                      <w:rPr>
                                        <w:noProof/>
                                      </w:rPr>
                                      <w:fldChar w:fldCharType="end"/>
                                    </w:r>
                                  </w:del>
                                  <w:del w:id="2958" w:author="Péter Selyem" w:date="2025-05-06T07:24:00Z" w16du:dateUtc="2025-05-06T05:24:00Z">
                                    <w:r w:rsidDel="007A00BC">
                                      <w:delText>. ábra: Kép visszaadása</w:delText>
                                    </w:r>
                                  </w:del>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D28D10" id="Szövegdoboz 50" o:spid="_x0000_s1051" type="#_x0000_t202" style="position:absolute;left:0;text-align:left;margin-left:0;margin-top:222.15pt;width:425.15pt;height:.05pt;z-index:251744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" stroked="f">
                    <v:textbox style="mso-fit-shape-to-text:t" inset="0,0,0,0">
                      <w:txbxContent>
                        <w:p w14:paraId="75FCC24D" w14:textId="508671CF" w:rsidR="00131065" w:rsidRPr="00A467FF" w:rsidRDefault="00131065">
                          <w:pPr>
                            <w:pStyle w:val="Kpalrs"/>
                            <w:rPr>
                              <w:noProof/>
                            </w:rPr>
                            <w:pPrChange w:id="2959" w:author="Selyem Péter Ferenc" w:date="2025-05-05T15:41:00Z">
                              <w:pPr/>
                            </w:pPrChange>
                          </w:pPr>
                          <w:ins w:id="2960" w:author="Selyem Péter Ferenc" w:date="2025-05-05T15:41:00Z">
                            <w:del w:id="2961" w:author="Péter Selyem" w:date="2025-05-06T07:19:00Z" w16du:dateUtc="2025-05-06T05:19:00Z">
                              <w:r w:rsidDel="00AC7F8F">
                                <w:rPr>
                                  <w:noProof/>
                                </w:rPr>
                                <w:fldChar w:fldCharType="begin"/>
                              </w:r>
                              <w:r w:rsidDel="00AC7F8F">
                                <w:rPr>
                                  <w:noProof/>
                                </w:rPr>
                                <w:delInstrText xml:space="preserve"> SEQ ábra \* ARABIC </w:delInstrText>
                              </w:r>
                            </w:del>
                          </w:ins>
                          <w:del w:id="2962" w:author="Péter Selyem" w:date="2025-05-06T07:19:00Z" w16du:dateUtc="2025-05-06T05:19:00Z">
                            <w:r w:rsidDel="00AC7F8F">
                              <w:rPr>
                                <w:noProof/>
                              </w:rPr>
                              <w:fldChar w:fldCharType="separate"/>
                            </w:r>
                          </w:del>
                          <w:ins w:id="2963" w:author="Selyem Péter Ferenc" w:date="2025-05-05T15:41:00Z">
                            <w:del w:id="2964" w:author="Péter Selyem" w:date="2025-05-06T07:19:00Z" w16du:dateUtc="2025-05-06T05:19:00Z">
                              <w:r w:rsidDel="00AC7F8F">
                                <w:rPr>
                                  <w:noProof/>
                                </w:rPr>
                                <w:delText>29</w:delText>
                              </w:r>
                              <w:r w:rsidDel="00AC7F8F">
                                <w:rPr>
                                  <w:noProof/>
                                </w:rPr>
                                <w:fldChar w:fldCharType="end"/>
                              </w:r>
                            </w:del>
                            <w:del w:id="2965" w:author="Péter Selyem" w:date="2025-05-06T07:24:00Z" w16du:dateUtc="2025-05-06T05:24:00Z">
                              <w:r w:rsidDel="007A00BC">
                                <w:delText>. ábra: Kép visszaadása</w:delText>
                              </w:r>
                            </w:del>
                          </w:ins>
                        </w:p>
                      </w:txbxContent>
                    </v:textbox>
                    <w10:wrap type="topAndBottom"/>
                  </v:shape>
                </w:pict>
              </mc:Fallback>
            </mc:AlternateContent>
          </w:r>
        </w:del>
        <w:r>
          <w:rPr>
            <w:noProof/>
            <w:lang w:eastAsia="hu-HU"/>
          </w:rPr>
          <w:drawing>
            <wp:anchor distT="0" distB="0" distL="114300" distR="114300" simplePos="0" relativeHeight="251742208" behindDoc="0" locked="0" layoutInCell="1" allowOverlap="1" wp14:anchorId="659EF4BC" wp14:editId="31C152C3">
              <wp:simplePos x="0" y="0"/>
              <wp:positionH relativeFrom="margin">
                <wp:align>right</wp:align>
              </wp:positionH>
              <wp:positionV relativeFrom="paragraph">
                <wp:posOffset>1097280</wp:posOffset>
              </wp:positionV>
              <wp:extent cx="5399405" cy="1666875"/>
              <wp:effectExtent l="0" t="0" r="0" b="9525"/>
              <wp:wrapTopAndBottom/>
              <wp:docPr id="49" name="Kép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g get.PNG"/>
                      <pic:cNvPicPr/>
                    </pic:nvPicPr>
                    <pic:blipFill>
                      <a:blip r:embed="rId56">
                        <a:extLst>
                          <a:ext uri="{28A0092B-C50C-407E-A947-70E740481C1C}">
                            <a14:useLocalDpi xmlns:a14="http://schemas.microsoft.com/office/drawing/2010/main" val="0"/>
                          </a:ext>
                        </a:extLst>
                      </a:blip>
                      <a:stretch>
                        <a:fillRect/>
                      </a:stretch>
                    </pic:blipFill>
                    <pic:spPr>
                      <a:xfrm>
                        <a:off x="0" y="0"/>
                        <a:ext cx="5399405" cy="1666875"/>
                      </a:xfrm>
                      <a:prstGeom prst="rect">
                        <a:avLst/>
                      </a:prstGeom>
                    </pic:spPr>
                  </pic:pic>
                </a:graphicData>
              </a:graphic>
            </wp:anchor>
          </w:drawing>
        </w:r>
      </w:ins>
      <w:ins w:id="2966" w:author="Selyem Péter Ferenc" w:date="2025-05-05T15:38:00Z">
        <w:r>
          <w:t>Képek visszaadását a</w:t>
        </w:r>
      </w:ins>
      <w:ins w:id="2967" w:author="Selyem Péter Ferenc" w:date="2025-05-05T15:51:00Z">
        <w:r w:rsidR="0022751B">
          <w:t>zt</w:t>
        </w:r>
      </w:ins>
      <w:ins w:id="2968" w:author="Selyem Péter Ferenc" w:date="2025-05-05T15:38:00Z">
        <w:r>
          <w:t xml:space="preserve"> úgy oldottam meg, hogy </w:t>
        </w:r>
        <w:del w:id="2969" w:author="Péter Selyem" w:date="2025-05-05T18:22:00Z" w16du:dateUtc="2025-05-05T16:22:00Z">
          <w:r w:rsidDel="008B4356">
            <w:delText>minfen</w:delText>
          </w:r>
        </w:del>
      </w:ins>
      <w:ins w:id="2970" w:author="Péter Selyem" w:date="2025-05-05T18:22:00Z" w16du:dateUtc="2025-05-05T16:22:00Z">
        <w:r w:rsidR="008B4356">
          <w:t>minden</w:t>
        </w:r>
      </w:ins>
      <w:ins w:id="2971" w:author="Selyem Péter Ferenc" w:date="2025-05-05T15:38:00Z">
        <w:r>
          <w:t xml:space="preserve"> controllernek van egy getImage metódusa, aminek az elérését adott jeggyel vagy edzéssel megkapja a weboldal és ettől le tudja kérni a képet az adott adathoz</w:t>
        </w:r>
      </w:ins>
      <w:ins w:id="2972" w:author="Selyem Péter Ferenc" w:date="2025-05-05T15:40:00Z">
        <w:r>
          <w:t>. Ez a metódus visszaad egy byte-string párt</w:t>
        </w:r>
      </w:ins>
      <w:ins w:id="2973" w:author="Selyem Péter Ferenc" w:date="2025-05-05T15:52:00Z">
        <w:r w:rsidR="0022751B">
          <w:t>,</w:t>
        </w:r>
      </w:ins>
      <w:ins w:id="2974" w:author="Selyem Péter Ferenc" w:date="2025-05-05T15:40:00Z">
        <w:r>
          <w:t xml:space="preserve"> amit a cont</w:t>
        </w:r>
      </w:ins>
      <w:ins w:id="2975" w:author="Selyem Péter Ferenc" w:date="2025-05-05T15:41:00Z">
        <w:r>
          <w:t>r</w:t>
        </w:r>
      </w:ins>
      <w:ins w:id="2976" w:author="Selyem Péter Ferenc" w:date="2025-05-05T15:40:00Z">
        <w:r>
          <w:t>oller a weboldalnak elküld File ként és ott megjeleníthető lesz.</w:t>
        </w:r>
      </w:ins>
    </w:p>
    <w:p w14:paraId="4EEDD486" w14:textId="5BD80A69" w:rsidR="00131065" w:rsidRDefault="00FE234C">
      <w:pPr>
        <w:rPr>
          <w:ins w:id="2977" w:author="Péter Selyem" w:date="2025-05-05T22:01:00Z" w16du:dateUtc="2025-05-05T20:01:00Z"/>
        </w:rPr>
      </w:pPr>
      <w:ins w:id="2978" w:author="Péter Selyem" w:date="2025-05-05T21:59:00Z" w16du:dateUtc="2025-05-05T19:59:00Z">
        <w:r>
          <w:t>A típusok közti váltást a szerveren az AutoMapper neve</w:t>
        </w:r>
      </w:ins>
      <w:ins w:id="2979" w:author="Péter Selyem" w:date="2025-05-05T22:00:00Z" w16du:dateUtc="2025-05-05T20:00:00Z">
        <w:r>
          <w:t xml:space="preserve">zetű csomag </w:t>
        </w:r>
      </w:ins>
      <w:ins w:id="2980" w:author="Péter Selyem" w:date="2025-05-05T22:02:00Z" w16du:dateUtc="2025-05-05T20:02:00Z">
        <w:r>
          <w:t>könnyítetté</w:t>
        </w:r>
      </w:ins>
      <w:ins w:id="2981" w:author="Péter Selyem" w:date="2025-05-05T22:00:00Z" w16du:dateUtc="2025-05-05T20:00:00Z">
        <w:r>
          <w:t xml:space="preserve"> meg. Ez egyszerűbbé teszi a különböző egyedi típusok közti konverziót</w:t>
        </w:r>
      </w:ins>
      <w:ins w:id="2982" w:author="Péter Selyem" w:date="2025-05-05T22:01:00Z" w16du:dateUtc="2025-05-05T20:01:00Z">
        <w:r>
          <w:t>, csupán egy kis konfigurációt igényel használat elött.</w:t>
        </w:r>
      </w:ins>
    </w:p>
    <w:p w14:paraId="074D62D4" w14:textId="1A0E4BD8" w:rsidR="00FE234C" w:rsidDel="00AC7F8F" w:rsidRDefault="00AC7F8F">
      <w:pPr>
        <w:rPr>
          <w:ins w:id="2983" w:author="Selyem Péter Ferenc" w:date="2025-05-05T11:07:00Z"/>
          <w:del w:id="2984" w:author="Péter Selyem" w:date="2025-05-06T07:20:00Z" w16du:dateUtc="2025-05-06T05:20:00Z"/>
        </w:rPr>
        <w:pPrChange w:id="2985" w:author="Selyem Péter Ferenc" w:date="2025-05-05T10:37:00Z">
          <w:pPr>
            <w:pStyle w:val="Cmsor1-szmozatlan"/>
            <w:pageBreakBefore w:val="0"/>
          </w:pPr>
        </w:pPrChange>
      </w:pPr>
      <w:ins w:id="2986" w:author="Péter Selyem" w:date="2025-05-05T22:01:00Z" w16du:dateUtc="2025-05-05T20:01:00Z">
        <w:r>
          <w:rPr>
            <w:noProof/>
          </w:rPr>
          <w:drawing>
            <wp:anchor distT="0" distB="0" distL="114300" distR="114300" simplePos="0" relativeHeight="251773952" behindDoc="0" locked="0" layoutInCell="1" allowOverlap="1" wp14:anchorId="0DE2E2FB" wp14:editId="31805E0F">
              <wp:simplePos x="0" y="0"/>
              <wp:positionH relativeFrom="column">
                <wp:posOffset>-278727</wp:posOffset>
              </wp:positionH>
              <wp:positionV relativeFrom="paragraph">
                <wp:posOffset>101675</wp:posOffset>
              </wp:positionV>
              <wp:extent cx="5796556" cy="2796363"/>
              <wp:effectExtent l="0" t="0" r="0" b="4445"/>
              <wp:wrapTopAndBottom/>
              <wp:docPr id="29895137" name="Kép 24" descr="A képen szöveg, képernyőkép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95137" name="Kép 24" descr="A képen szöveg, képernyőkép látható&#10;&#10;Előfordulhat, hogy a mesterséges intelligencia által létrehozott tartalom helytelen."/>
                      <pic:cNvPicPr/>
                    </pic:nvPicPr>
                    <pic:blipFill>
                      <a:blip r:embed="rId57">
                        <a:extLst>
                          <a:ext uri="{28A0092B-C50C-407E-A947-70E740481C1C}">
                            <a14:useLocalDpi xmlns:a14="http://schemas.microsoft.com/office/drawing/2010/main" val="0"/>
                          </a:ext>
                        </a:extLst>
                      </a:blip>
                      <a:stretch>
                        <a:fillRect/>
                      </a:stretch>
                    </pic:blipFill>
                    <pic:spPr>
                      <a:xfrm>
                        <a:off x="0" y="0"/>
                        <a:ext cx="5796556" cy="2796363"/>
                      </a:xfrm>
                      <a:prstGeom prst="rect">
                        <a:avLst/>
                      </a:prstGeom>
                    </pic:spPr>
                  </pic:pic>
                </a:graphicData>
              </a:graphic>
            </wp:anchor>
          </w:drawing>
        </w:r>
      </w:ins>
    </w:p>
    <w:p w14:paraId="759F3B14" w14:textId="3FD64148" w:rsidR="00FB5591" w:rsidDel="00AC7F8F" w:rsidRDefault="00FB5591">
      <w:pPr>
        <w:ind w:firstLine="0"/>
        <w:rPr>
          <w:ins w:id="2987" w:author="Selyem Péter Ferenc" w:date="2025-05-05T11:29:00Z"/>
          <w:del w:id="2988" w:author="Péter Selyem" w:date="2025-05-06T07:19:00Z" w16du:dateUtc="2025-05-06T05:19:00Z"/>
        </w:rPr>
        <w:pPrChange w:id="2989" w:author="Péter Selyem" w:date="2025-05-06T07:19:00Z" w16du:dateUtc="2025-05-06T05:19:00Z">
          <w:pPr>
            <w:pStyle w:val="Cmsor1-szmozatlan"/>
            <w:pageBreakBefore w:val="0"/>
          </w:pPr>
        </w:pPrChange>
      </w:pPr>
    </w:p>
    <w:p w14:paraId="0D0121FA" w14:textId="24981D88" w:rsidR="00FB5591" w:rsidRDefault="00FB5591">
      <w:pPr>
        <w:rPr>
          <w:ins w:id="2990" w:author="Selyem Péter Ferenc" w:date="2025-05-05T11:29:00Z"/>
        </w:rPr>
        <w:pPrChange w:id="2991" w:author="Péter Selyem" w:date="2025-05-06T07:20:00Z" w16du:dateUtc="2025-05-06T05:20:00Z">
          <w:pPr>
            <w:pStyle w:val="Cmsor1-szmozatlan"/>
            <w:pageBreakBefore w:val="0"/>
          </w:pPr>
        </w:pPrChange>
      </w:pPr>
    </w:p>
    <w:p w14:paraId="4E55B09B" w14:textId="1AD53E2F" w:rsidR="00FB5591" w:rsidRDefault="00E472DC">
      <w:pPr>
        <w:pStyle w:val="Cmsor1"/>
        <w:rPr>
          <w:ins w:id="2992" w:author="Selyem Péter Ferenc" w:date="2025-05-05T11:30:00Z"/>
        </w:rPr>
        <w:pPrChange w:id="2993" w:author="Selyem Péter Ferenc" w:date="2025-05-05T11:30:00Z">
          <w:pPr>
            <w:pStyle w:val="Cmsor1-szmozatlan"/>
            <w:pageBreakBefore w:val="0"/>
          </w:pPr>
        </w:pPrChange>
      </w:pPr>
      <w:bookmarkStart w:id="2994" w:name="_Toc197366515"/>
      <w:ins w:id="2995" w:author="Selyem Péter Ferenc" w:date="2025-05-05T11:30:00Z">
        <w:r>
          <w:t>Összefoglalás</w:t>
        </w:r>
        <w:bookmarkEnd w:id="2994"/>
      </w:ins>
    </w:p>
    <w:p w14:paraId="1F588E02" w14:textId="48194468" w:rsidR="00E472DC" w:rsidRDefault="00E472DC">
      <w:pPr>
        <w:pStyle w:val="Firstparagraph"/>
        <w:rPr>
          <w:ins w:id="2996" w:author="Selyem Péter Ferenc" w:date="2025-05-05T11:33:00Z"/>
        </w:rPr>
        <w:pPrChange w:id="2997" w:author="Selyem Péter Ferenc" w:date="2025-05-05T11:30:00Z">
          <w:pPr>
            <w:pStyle w:val="Cmsor1-szmozatlan"/>
            <w:pageBreakBefore w:val="0"/>
          </w:pPr>
        </w:pPrChange>
      </w:pPr>
      <w:ins w:id="2998" w:author="Selyem Péter Ferenc" w:date="2025-05-05T11:31:00Z">
        <w:r>
          <w:t>Edzőterem menedzsment webalkal</w:t>
        </w:r>
        <w:r w:rsidR="0022751B">
          <w:t>mazás fejlesztése című szakdolg</w:t>
        </w:r>
        <w:r>
          <w:t>ozatom keretében megnéztem hasonló weboldalakat</w:t>
        </w:r>
      </w:ins>
      <w:ins w:id="2999" w:author="Selyem Péter Ferenc" w:date="2025-05-05T15:52:00Z">
        <w:r w:rsidR="0022751B">
          <w:t>,</w:t>
        </w:r>
      </w:ins>
      <w:ins w:id="3000" w:author="Selyem Péter Ferenc" w:date="2025-05-05T11:31:00Z">
        <w:r>
          <w:t xml:space="preserve"> amik azt kínálják</w:t>
        </w:r>
      </w:ins>
      <w:ins w:id="3001" w:author="Selyem Péter Ferenc" w:date="2025-05-05T15:52:00Z">
        <w:r w:rsidR="0022751B">
          <w:t>,</w:t>
        </w:r>
      </w:ins>
      <w:ins w:id="3002" w:author="Selyem Péter Ferenc" w:date="2025-05-05T11:31:00Z">
        <w:r>
          <w:t xml:space="preserve"> amit én kitaláltam témámnak és megnéztem,</w:t>
        </w:r>
      </w:ins>
      <w:ins w:id="3003" w:author="Selyem Péter Ferenc" w:date="2025-05-05T11:32:00Z">
        <w:r>
          <w:t xml:space="preserve"> </w:t>
        </w:r>
      </w:ins>
      <w:ins w:id="3004" w:author="Selyem Péter Ferenc" w:date="2025-05-05T11:31:00Z">
        <w:r>
          <w:t>h</w:t>
        </w:r>
      </w:ins>
      <w:ins w:id="3005" w:author="Selyem Péter Ferenc" w:date="2025-05-05T11:32:00Z">
        <w:r>
          <w:t>ogy</w:t>
        </w:r>
      </w:ins>
      <w:ins w:id="3006" w:author="Selyem Péter Ferenc" w:date="2025-05-05T11:31:00Z">
        <w:r>
          <w:t xml:space="preserve"> ők hog</w:t>
        </w:r>
      </w:ins>
      <w:ins w:id="3007" w:author="Selyem Péter Ferenc" w:date="2025-05-05T11:33:00Z">
        <w:r>
          <w:t>y</w:t>
        </w:r>
      </w:ins>
      <w:ins w:id="3008" w:author="Selyem Péter Ferenc" w:date="2025-05-05T11:31:00Z">
        <w:r>
          <w:t>an</w:t>
        </w:r>
      </w:ins>
      <w:ins w:id="3009" w:author="Selyem Péter Ferenc" w:date="2025-05-05T11:33:00Z">
        <w:r>
          <w:t xml:space="preserve"> valósították meg </w:t>
        </w:r>
        <w:r w:rsidR="0022751B">
          <w:t xml:space="preserve">ezeket és </w:t>
        </w:r>
        <w:del w:id="3010" w:author="Péter Selyem" w:date="2025-05-05T18:23:00Z" w16du:dateUtc="2025-05-05T16:23:00Z">
          <w:r w:rsidR="0022751B" w:rsidDel="008B4356">
            <w:delText>kigyűjtöttem</w:delText>
          </w:r>
        </w:del>
      </w:ins>
      <w:ins w:id="3011" w:author="Péter Selyem" w:date="2025-05-05T18:23:00Z" w16du:dateUtc="2025-05-05T16:23:00Z">
        <w:r w:rsidR="008B4356">
          <w:t>kigyűjtöttem,</w:t>
        </w:r>
      </w:ins>
      <w:ins w:id="3012" w:author="Selyem Péter Ferenc" w:date="2025-05-05T11:33:00Z">
        <w:r w:rsidR="0022751B">
          <w:t xml:space="preserve"> ami tetsz</w:t>
        </w:r>
        <w:r>
          <w:t>ik és nem</w:t>
        </w:r>
        <w:r w:rsidR="0022751B">
          <w:t xml:space="preserve"> tetszik ezek weboldalak megvaló</w:t>
        </w:r>
        <w:r>
          <w:t>sításában.</w:t>
        </w:r>
      </w:ins>
    </w:p>
    <w:p w14:paraId="74B338CF" w14:textId="6F08AC44" w:rsidR="00E472DC" w:rsidRDefault="00E472DC">
      <w:pPr>
        <w:rPr>
          <w:ins w:id="3013" w:author="Selyem Péter Ferenc" w:date="2025-05-05T11:34:00Z"/>
        </w:rPr>
        <w:pPrChange w:id="3014" w:author="Selyem Péter Ferenc" w:date="2025-05-05T11:33:00Z">
          <w:pPr>
            <w:pStyle w:val="Cmsor1-szmozatlan"/>
            <w:pageBreakBefore w:val="0"/>
          </w:pPr>
        </w:pPrChange>
      </w:pPr>
      <w:ins w:id="3015" w:author="Selyem Péter Ferenc" w:date="2025-05-05T11:33:00Z">
        <w:r>
          <w:lastRenderedPageBreak/>
          <w:t xml:space="preserve">Ezekután </w:t>
        </w:r>
        <w:del w:id="3016" w:author="Péter Selyem" w:date="2025-05-05T18:23:00Z" w16du:dateUtc="2025-05-05T16:23:00Z">
          <w:r w:rsidDel="008B4356">
            <w:delText>ősszegyűjtöttem</w:delText>
          </w:r>
        </w:del>
      </w:ins>
      <w:ins w:id="3017" w:author="Péter Selyem" w:date="2025-05-05T18:23:00Z" w16du:dateUtc="2025-05-05T16:23:00Z">
        <w:r w:rsidR="008B4356">
          <w:t>összegyűjtöttem</w:t>
        </w:r>
      </w:ins>
      <w:ins w:id="3018" w:author="Selyem Péter Ferenc" w:date="2025-05-05T11:34:00Z">
        <w:r>
          <w:t xml:space="preserve"> milyen technológiákat szeretnék használni az én a webalkalmazásom megvalósításához és milyen technológiák lennének a legalkalmasabbak. Amint ez megvolt, összetettem egy részletesebb tervet, hogy mit és hogyan kéne megvalósítani. a tervezés után jött a webalkalmazás létrehozása, amihez csináltam egy kiszolgáló szervert és hozzá egy felhasználói </w:t>
        </w:r>
        <w:del w:id="3019" w:author="Péter Selyem" w:date="2025-05-05T18:23:00Z" w16du:dateUtc="2025-05-05T16:23:00Z">
          <w:r w:rsidDel="008B4356">
            <w:delText>felületet .</w:delText>
          </w:r>
        </w:del>
      </w:ins>
      <w:ins w:id="3020" w:author="Péter Selyem" w:date="2025-05-05T18:23:00Z" w16du:dateUtc="2025-05-05T16:23:00Z">
        <w:r w:rsidR="008B4356">
          <w:t>felületet.</w:t>
        </w:r>
      </w:ins>
    </w:p>
    <w:p w14:paraId="2B09C101" w14:textId="023A88F7" w:rsidR="00E472DC" w:rsidRPr="00FF74D5" w:rsidRDefault="00E472DC">
      <w:pPr>
        <w:rPr>
          <w:ins w:id="3021" w:author="Selyem Péter Ferenc" w:date="2025-05-05T11:30:00Z"/>
        </w:rPr>
        <w:pPrChange w:id="3022" w:author="Selyem Péter Ferenc" w:date="2025-05-05T11:33:00Z">
          <w:pPr>
            <w:pStyle w:val="Cmsor1-szmozatlan"/>
            <w:pageBreakBefore w:val="0"/>
          </w:pPr>
        </w:pPrChange>
      </w:pPr>
      <w:ins w:id="3023" w:author="Selyem Péter Ferenc" w:date="2025-05-05T11:38:00Z">
        <w:r>
          <w:t>Nyilván még maradt sok tovább</w:t>
        </w:r>
      </w:ins>
      <w:ins w:id="3024" w:author="Selyem Péter Ferenc" w:date="2025-05-05T15:52:00Z">
        <w:r w:rsidR="0022751B">
          <w:t xml:space="preserve"> </w:t>
        </w:r>
      </w:ins>
      <w:ins w:id="3025" w:author="Selyem Péter Ferenc" w:date="2025-05-05T11:38:00Z">
        <w:r>
          <w:t>fejlesztési lehetőség, mint például fizetéshez egy fiz</w:t>
        </w:r>
        <w:r w:rsidR="0022751B">
          <w:t>ető API integrálása, Edzés napló</w:t>
        </w:r>
        <w:r>
          <w:t>zást átdolgozni felhasználó barátabbá és jobban használhatóvá</w:t>
        </w:r>
      </w:ins>
      <w:ins w:id="3026" w:author="Selyem Péter Ferenc" w:date="2025-05-05T11:39:00Z">
        <w:r w:rsidR="00A5372E">
          <w:t>.</w:t>
        </w:r>
      </w:ins>
      <w:ins w:id="3027" w:author="Péter Selyem" w:date="2025-05-05T22:03:00Z" w16du:dateUtc="2025-05-05T20:03:00Z">
        <w:r w:rsidR="00FE234C">
          <w:t xml:space="preserve"> </w:t>
        </w:r>
      </w:ins>
      <w:ins w:id="3028" w:author="Péter Selyem" w:date="2025-05-05T22:04:00Z" w16du:dateUtc="2025-05-05T20:04:00Z">
        <w:r w:rsidR="00FE234C">
          <w:t>Jelszavak tárolását biztonságosabbá tenni Argon 2 használatával.</w:t>
        </w:r>
      </w:ins>
    </w:p>
    <w:p w14:paraId="041885B9" w14:textId="77777777" w:rsidR="00E472DC" w:rsidRPr="004B4721" w:rsidRDefault="00E472DC">
      <w:pPr>
        <w:rPr>
          <w:ins w:id="3029" w:author="Selyem Péter Ferenc" w:date="2025-05-05T10:36:00Z"/>
        </w:rPr>
        <w:pPrChange w:id="3030" w:author="Selyem Péter Ferenc" w:date="2025-05-05T10:37:00Z">
          <w:pPr>
            <w:pStyle w:val="Cmsor1-szmozatlan"/>
            <w:pageBreakBefore w:val="0"/>
          </w:pPr>
        </w:pPrChange>
      </w:pPr>
    </w:p>
    <w:p w14:paraId="5ED3FC0B" w14:textId="37BB3496" w:rsidR="00405AD0" w:rsidDel="00B70EEE" w:rsidRDefault="00091320">
      <w:pPr>
        <w:ind w:firstLine="0"/>
        <w:jc w:val="center"/>
        <w:rPr>
          <w:del w:id="3031" w:author="Selyem Péter Ferenc" w:date="2025-04-30T09:27:00Z"/>
        </w:rPr>
        <w:pPrChange w:id="3032" w:author="Win10" w:date="2025-04-25T23:31:00Z">
          <w:pPr>
            <w:ind w:firstLine="0"/>
            <w:jc w:val="left"/>
          </w:pPr>
        </w:pPrChange>
      </w:pPr>
      <w:del w:id="3033" w:author="Selyem Péter Ferenc" w:date="2025-04-30T09:27:00Z">
        <w:r>
          <w:pict w14:anchorId="5426C268">
            <v:shape id="_x0000_i1031" type="#_x0000_t75" style="width:256.2pt;height:347.85pt;mso-position-horizontal-relative:text;mso-position-vertical-relative:text;mso-width-relative:page;mso-height-relative:page">
              <v:imagedata r:id="rId58" o:title="reg"/>
            </v:shape>
          </w:pict>
        </w:r>
      </w:del>
    </w:p>
    <w:p w14:paraId="0DCA6339" w14:textId="03DB3094" w:rsidR="00405AD0" w:rsidRPr="00EB4AC5" w:rsidDel="00B70EEE" w:rsidRDefault="00396871">
      <w:pPr>
        <w:pStyle w:val="Kpalrs"/>
        <w:spacing w:before="120"/>
        <w:ind w:firstLine="0"/>
        <w:rPr>
          <w:del w:id="3034" w:author="Selyem Péter Ferenc" w:date="2025-04-30T09:27:00Z"/>
        </w:rPr>
        <w:pPrChange w:id="3035" w:author="Selyem Péter Ferenc" w:date="2025-04-30T09:09:00Z">
          <w:pPr>
            <w:pStyle w:val="Kpalrs"/>
            <w:ind w:firstLine="0"/>
          </w:pPr>
        </w:pPrChange>
      </w:pPr>
      <w:del w:id="3036" w:author="Selyem Péter Ferenc" w:date="2025-04-30T09:10:00Z">
        <w:r w:rsidDel="00781CC4">
          <w:rPr>
            <w:i w:val="0"/>
            <w:iCs w:val="0"/>
          </w:rPr>
          <w:fldChar w:fldCharType="begin"/>
        </w:r>
        <w:r w:rsidRPr="00781CC4" w:rsidDel="00781CC4">
          <w:rPr>
            <w:i w:val="0"/>
            <w:iCs w:val="0"/>
          </w:rPr>
          <w:delInstrText xml:space="preserve"> SEQ ábra \* ARABIC </w:delInstrText>
        </w:r>
        <w:r w:rsidDel="00781CC4">
          <w:rPr>
            <w:i w:val="0"/>
            <w:iCs w:val="0"/>
          </w:rPr>
          <w:fldChar w:fldCharType="separate"/>
        </w:r>
      </w:del>
      <w:ins w:id="3037" w:author="Win10" w:date="2025-04-25T23:32:00Z">
        <w:del w:id="3038" w:author="Selyem Péter Ferenc" w:date="2025-04-30T09:10:00Z">
          <w:r w:rsidR="00405AD0" w:rsidDel="00781CC4">
            <w:delText>9</w:delText>
          </w:r>
        </w:del>
      </w:ins>
      <w:del w:id="3039" w:author="Selyem Péter Ferenc" w:date="2025-04-30T09:10:00Z">
        <w:r w:rsidR="00405AD0" w:rsidRPr="000B0839" w:rsidDel="00781CC4">
          <w:delText>8</w:delText>
        </w:r>
        <w:r w:rsidDel="00781CC4">
          <w:rPr>
            <w:i w:val="0"/>
            <w:iCs w:val="0"/>
          </w:rPr>
          <w:fldChar w:fldCharType="end"/>
        </w:r>
      </w:del>
      <w:del w:id="3040" w:author="Selyem Péter Ferenc" w:date="2025-04-30T09:27:00Z">
        <w:r w:rsidR="00405AD0" w:rsidRPr="00EB4AC5" w:rsidDel="00B70EEE">
          <w:delText xml:space="preserve">. ábra: </w:delText>
        </w:r>
      </w:del>
      <w:ins w:id="3041" w:author="Win10" w:date="2025-04-25T23:31:00Z">
        <w:del w:id="3042" w:author="Selyem Péter Ferenc" w:date="2025-04-30T09:27:00Z">
          <w:r w:rsidR="00405AD0" w:rsidRPr="00405AD0" w:rsidDel="00B70EEE">
            <w:delText>Regisztrációs olda</w:delText>
          </w:r>
          <w:r w:rsidR="00405AD0" w:rsidDel="00B70EEE">
            <w:delText>l</w:delText>
          </w:r>
        </w:del>
      </w:ins>
      <w:del w:id="3043" w:author="Selyem Péter Ferenc" w:date="2025-04-30T09:27:00Z">
        <w:r w:rsidR="00405AD0" w:rsidRPr="00EB4AC5" w:rsidDel="00B70EEE">
          <w:delText>Főoldal</w:delText>
        </w:r>
      </w:del>
    </w:p>
    <w:p w14:paraId="1811F937" w14:textId="507BA250" w:rsidR="0033138C" w:rsidDel="00B70EEE" w:rsidRDefault="00000000">
      <w:pPr>
        <w:spacing w:before="120"/>
        <w:ind w:firstLine="0"/>
        <w:rPr>
          <w:del w:id="3044" w:author="Selyem Péter Ferenc" w:date="2025-04-30T09:27:00Z"/>
        </w:rPr>
        <w:pPrChange w:id="3045" w:author="Selyem Péter Ferenc" w:date="2025-04-30T09:09:00Z">
          <w:pPr>
            <w:ind w:firstLine="0"/>
            <w:jc w:val="left"/>
          </w:pPr>
        </w:pPrChange>
      </w:pPr>
      <w:del w:id="3046" w:author="Selyem Péter Ferenc" w:date="2025-04-30T09:27:00Z">
        <w:r>
          <w:rPr>
            <w:rFonts w:cstheme="minorHAnsi"/>
          </w:rPr>
          <w:pict w14:anchorId="01FFC87E">
            <v:shape id="_x0000_s2055" type="#_x0000_t75" style="position:absolute;left:0;text-align:left;margin-left:70.75pt;margin-top:10.2pt;width:256.5pt;height:348.25pt;z-index:251672576;mso-position-horizontal-relative:text;mso-position-vertical-relative:text;mso-width-relative:page;mso-height-relative:page">
              <v:imagedata r:id="rId58" o:title="reg"/>
              <w10:wrap type="topAndBottom"/>
            </v:shape>
          </w:pict>
        </w:r>
      </w:del>
    </w:p>
    <w:p w14:paraId="7C5A0323" w14:textId="7B34C21A" w:rsidR="0033138C" w:rsidRPr="00781CC4" w:rsidDel="00B70EEE" w:rsidRDefault="0033138C">
      <w:pPr>
        <w:spacing w:before="120"/>
        <w:ind w:firstLine="0"/>
        <w:rPr>
          <w:del w:id="3047" w:author="Selyem Péter Ferenc" w:date="2025-04-30T09:27:00Z"/>
          <w:rFonts w:cstheme="minorHAnsi"/>
          <w:rPrChange w:id="3048" w:author="Selyem Péter Ferenc" w:date="2025-04-30T09:09:00Z">
            <w:rPr>
              <w:del w:id="3049" w:author="Selyem Péter Ferenc" w:date="2025-04-30T09:27:00Z"/>
              <w:rFonts w:cs="Times New Roman"/>
              <w:noProof/>
              <w:sz w:val="20"/>
            </w:rPr>
          </w:rPrChange>
        </w:rPr>
        <w:pPrChange w:id="3050" w:author="Selyem Péter Ferenc" w:date="2025-04-30T09:09:00Z">
          <w:pPr>
            <w:ind w:firstLine="0"/>
            <w:jc w:val="center"/>
          </w:pPr>
        </w:pPrChange>
      </w:pPr>
      <w:del w:id="3051" w:author="Selyem Péter Ferenc" w:date="2025-04-30T09:27:00Z">
        <w:r w:rsidRPr="00781CC4" w:rsidDel="00B70EEE">
          <w:rPr>
            <w:rFonts w:cstheme="minorHAnsi"/>
            <w:rPrChange w:id="3052" w:author="Selyem Péter Ferenc" w:date="2025-04-30T09:09:00Z">
              <w:rPr>
                <w:rFonts w:cs="Times New Roman"/>
                <w:noProof/>
                <w:sz w:val="20"/>
              </w:rPr>
            </w:rPrChange>
          </w:rPr>
          <w:delText>11.ábra: Regisztrációs oldal</w:delText>
        </w:r>
      </w:del>
    </w:p>
    <w:p w14:paraId="544CD9EC" w14:textId="32074C51" w:rsidR="0033138C" w:rsidRPr="005F25C5" w:rsidDel="00B70EEE" w:rsidRDefault="0033138C">
      <w:pPr>
        <w:pStyle w:val="Kpalrs"/>
        <w:spacing w:before="120"/>
        <w:ind w:firstLine="0"/>
        <w:rPr>
          <w:del w:id="3053" w:author="Selyem Péter Ferenc" w:date="2025-04-30T09:27:00Z"/>
        </w:rPr>
        <w:pPrChange w:id="3054" w:author="Selyem Péter Ferenc" w:date="2025-04-30T09:09:00Z">
          <w:pPr>
            <w:pStyle w:val="Kpalrs"/>
            <w:ind w:firstLine="0"/>
          </w:pPr>
        </w:pPrChange>
      </w:pPr>
    </w:p>
    <w:p w14:paraId="147B59E7" w14:textId="7355AA11" w:rsidR="00570665" w:rsidDel="00BE6033" w:rsidRDefault="0011609F" w:rsidP="0053734B">
      <w:pPr>
        <w:pStyle w:val="Cmsor1"/>
        <w:rPr>
          <w:del w:id="3055" w:author="Win10" w:date="2025-04-25T21:47:00Z"/>
        </w:rPr>
      </w:pPr>
      <w:del w:id="3056" w:author="Win10" w:date="2025-04-25T21:47:00Z">
        <w:r w:rsidDel="00BE6033">
          <w:delText xml:space="preserve">Új </w:delText>
        </w:r>
        <w:r w:rsidRPr="00771B5F" w:rsidDel="00BE6033">
          <w:delText>fejezet</w:delText>
        </w:r>
        <w:bookmarkEnd w:id="768"/>
      </w:del>
    </w:p>
    <w:p w14:paraId="5B34A5A5" w14:textId="46C0A522" w:rsidR="004A2289" w:rsidRPr="004A2289" w:rsidDel="00BE6033" w:rsidRDefault="0011609F" w:rsidP="004A2289">
      <w:pPr>
        <w:pStyle w:val="Cmsor2"/>
        <w:rPr>
          <w:del w:id="3057" w:author="Win10" w:date="2025-04-25T21:47:00Z"/>
        </w:rPr>
      </w:pPr>
      <w:bookmarkStart w:id="3058" w:name="_Toc98926928"/>
      <w:del w:id="3059" w:author="Win10" w:date="2025-04-25T21:47:00Z">
        <w:r w:rsidDel="00BE6033">
          <w:delText>Új a</w:delText>
        </w:r>
        <w:r w:rsidR="007335A8" w:rsidDel="00BE6033">
          <w:delText>l</w:delText>
        </w:r>
        <w:r w:rsidR="004A2289" w:rsidDel="00BE6033">
          <w:delText>fejezet</w:delText>
        </w:r>
        <w:bookmarkEnd w:id="3058"/>
      </w:del>
    </w:p>
    <w:p w14:paraId="0DC383A9" w14:textId="79109E60" w:rsidR="00F37487" w:rsidDel="00BE6033" w:rsidRDefault="00F37487" w:rsidP="00037D0C">
      <w:pPr>
        <w:pStyle w:val="Firstparagraph"/>
        <w:rPr>
          <w:del w:id="3060" w:author="Win10" w:date="2025-04-25T21:47:00Z"/>
        </w:rPr>
      </w:pPr>
      <w:del w:id="3061" w:author="Win10" w:date="2025-04-25T21:47:00Z">
        <w:r w:rsidDel="00BE6033">
          <w:delText>Az irodalomjegyzék szó Title stílusú. A jegyzék automatikusan generált. Az irodalomjegyzék hivatkozások a szövegben szögletes zárójelben számokkal megadva kerülnek elhelyezésre. Az irodalomjegyzék sorrendjét a szövegbeli említés határozza meg.</w:delText>
        </w:r>
      </w:del>
    </w:p>
    <w:p w14:paraId="209EA045" w14:textId="12734615" w:rsidR="00F37487" w:rsidDel="00BE6033" w:rsidRDefault="00F37487" w:rsidP="00F37487">
      <w:pPr>
        <w:spacing w:after="153"/>
        <w:ind w:firstLine="541"/>
        <w:rPr>
          <w:del w:id="3062" w:author="Win10" w:date="2025-04-25T21:47:00Z"/>
        </w:rPr>
      </w:pPr>
      <w:del w:id="3063" w:author="Win10" w:date="2025-04-25T21:47:00Z">
        <w:r w:rsidDel="00BE6033">
          <w:delText>Az internetcímeket aláhúzás nélkül kell. Internetcímek esetén a weblap utolsó felkeresésének dátumát a</w:delText>
        </w:r>
        <w:r w:rsidR="00690423" w:rsidDel="00BE6033">
          <w:delText>z</w:delText>
        </w:r>
        <w:r w:rsidDel="00BE6033">
          <w:delText xml:space="preserve"> url-t követően zárójelben meg kell adni. </w:delText>
        </w:r>
      </w:del>
    </w:p>
    <w:p w14:paraId="0077418D" w14:textId="32381304" w:rsidR="002B1A2A" w:rsidDel="00BE6033" w:rsidRDefault="002B1A2A" w:rsidP="00F37487">
      <w:pPr>
        <w:spacing w:after="153"/>
        <w:ind w:firstLine="541"/>
        <w:rPr>
          <w:del w:id="3064" w:author="Win10" w:date="2025-04-25T21:47:00Z"/>
        </w:rPr>
      </w:pPr>
      <w:del w:id="3065" w:author="Win10" w:date="2025-04-25T21:47:00Z">
        <w:r w:rsidDel="00BE6033">
          <w:delText>A</w:delText>
        </w:r>
        <w:r w:rsidR="00690423" w:rsidDel="00BE6033">
          <w:delText>z</w:delText>
        </w:r>
        <w:r w:rsidDel="00BE6033">
          <w:delText xml:space="preserve"> egyenletek sorszámozása az egyenlet alatt, jobbra igazítva</w:delText>
        </w:r>
        <w:r w:rsidR="00C51804" w:rsidDel="00BE6033">
          <w:delText xml:space="preserve">, a minta szerint </w:delText>
        </w:r>
        <w:r w:rsidR="00C51804" w:rsidDel="00BE6033">
          <w:fldChar w:fldCharType="begin"/>
        </w:r>
        <w:r w:rsidR="00C51804" w:rsidDel="00BE6033">
          <w:delInstrText xml:space="preserve"> REF _Ref97893656 \h </w:delInstrText>
        </w:r>
        <w:r w:rsidR="00C51804" w:rsidDel="00BE6033">
          <w:fldChar w:fldCharType="separate"/>
        </w:r>
        <w:r w:rsidR="00320651" w:rsidDel="00BE6033">
          <w:delText>(</w:delText>
        </w:r>
        <w:r w:rsidR="00320651" w:rsidDel="00BE6033">
          <w:rPr>
            <w:noProof/>
          </w:rPr>
          <w:delText>1</w:delText>
        </w:r>
        <w:r w:rsidR="00320651" w:rsidDel="00BE6033">
          <w:delText>)</w:delText>
        </w:r>
        <w:r w:rsidR="00C51804" w:rsidDel="00BE6033">
          <w:fldChar w:fldCharType="end"/>
        </w:r>
        <w:r w:rsidR="00C51804" w:rsidDel="00BE6033">
          <w:delText>.</w:delText>
        </w:r>
      </w:del>
    </w:p>
    <w:p w14:paraId="7A1A6076" w14:textId="193B17E2" w:rsidR="002B1A2A" w:rsidDel="00BE6033" w:rsidRDefault="00344A0B" w:rsidP="002B1A2A">
      <w:pPr>
        <w:pStyle w:val="Kpalrs"/>
        <w:keepNext/>
        <w:rPr>
          <w:del w:id="3066" w:author="Win10" w:date="2025-04-25T21:47:00Z"/>
        </w:rPr>
      </w:pPr>
      <w:del w:id="3067" w:author="Win10" w:date="2025-04-25T21:47:00Z">
        <w:r w:rsidDel="00BE6033">
          <w:delText>(</w:delText>
        </w:r>
      </w:del>
      <m:oMath>
        <m:r>
          <w:del w:id="3068" w:author="Win10" w:date="2025-04-25T21:47:00Z">
            <w:rPr>
              <w:rFonts w:ascii="Cambria Math" w:hAnsi="Cambria Math"/>
            </w:rPr>
            <m:t>f</m:t>
          </w:del>
        </m:r>
        <m:d>
          <m:dPr>
            <m:ctrlPr>
              <w:del w:id="3069" w:author="Win10" w:date="2025-04-25T21:47:00Z">
                <w:rPr>
                  <w:rFonts w:ascii="Cambria Math" w:hAnsi="Cambria Math"/>
                </w:rPr>
              </w:del>
            </m:ctrlPr>
          </m:dPr>
          <m:e>
            <m:r>
              <w:del w:id="3070" w:author="Win10" w:date="2025-04-25T21:47:00Z">
                <w:rPr>
                  <w:rFonts w:ascii="Cambria Math" w:hAnsi="Cambria Math"/>
                </w:rPr>
                <m:t>x</m:t>
              </w:del>
            </m:r>
          </m:e>
        </m:d>
        <m:r>
          <w:del w:id="3071" w:author="Win10" w:date="2025-04-25T21:47:00Z">
            <w:rPr>
              <w:rFonts w:ascii="Cambria Math" w:hAnsi="Cambria Math"/>
            </w:rPr>
            <m:t>=</m:t>
          </w:del>
        </m:r>
        <m:sSub>
          <m:sSubPr>
            <m:ctrlPr>
              <w:del w:id="3072" w:author="Win10" w:date="2025-04-25T21:47:00Z">
                <w:rPr>
                  <w:rFonts w:ascii="Cambria Math" w:hAnsi="Cambria Math"/>
                </w:rPr>
              </w:del>
            </m:ctrlPr>
          </m:sSubPr>
          <m:e>
            <m:r>
              <w:del w:id="3073" w:author="Win10" w:date="2025-04-25T21:47:00Z">
                <w:rPr>
                  <w:rFonts w:ascii="Cambria Math" w:hAnsi="Cambria Math"/>
                </w:rPr>
                <m:t>a</m:t>
              </w:del>
            </m:r>
          </m:e>
          <m:sub>
            <m:r>
              <w:del w:id="3074" w:author="Win10" w:date="2025-04-25T21:47:00Z">
                <w:rPr>
                  <w:rFonts w:ascii="Cambria Math" w:hAnsi="Cambria Math"/>
                </w:rPr>
                <m:t>0</m:t>
              </w:del>
            </m:r>
          </m:sub>
        </m:sSub>
        <m:r>
          <w:del w:id="3075" w:author="Win10" w:date="2025-04-25T21:47:00Z">
            <w:rPr>
              <w:rFonts w:ascii="Cambria Math" w:hAnsi="Cambria Math"/>
            </w:rPr>
            <m:t>+</m:t>
          </w:del>
        </m:r>
        <m:nary>
          <m:naryPr>
            <m:chr m:val="∑"/>
            <m:grow m:val="1"/>
            <m:ctrlPr>
              <w:del w:id="3076" w:author="Win10" w:date="2025-04-25T21:47:00Z">
                <w:rPr>
                  <w:rFonts w:ascii="Cambria Math" w:hAnsi="Cambria Math"/>
                </w:rPr>
              </w:del>
            </m:ctrlPr>
          </m:naryPr>
          <m:sub>
            <m:r>
              <w:del w:id="3077" w:author="Win10" w:date="2025-04-25T21:47:00Z">
                <w:rPr>
                  <w:rFonts w:ascii="Cambria Math" w:hAnsi="Cambria Math"/>
                </w:rPr>
                <m:t>n=1</m:t>
              </w:del>
            </m:r>
          </m:sub>
          <m:sup>
            <m:r>
              <w:del w:id="3078" w:author="Win10" w:date="2025-04-25T21:47:00Z">
                <w:rPr>
                  <w:rFonts w:ascii="Cambria Math" w:hAnsi="Cambria Math"/>
                </w:rPr>
                <m:t>∞</m:t>
              </w:del>
            </m:r>
          </m:sup>
          <m:e>
            <m:d>
              <m:dPr>
                <m:ctrlPr>
                  <w:del w:id="3079" w:author="Win10" w:date="2025-04-25T21:47:00Z">
                    <w:rPr>
                      <w:rFonts w:ascii="Cambria Math" w:hAnsi="Cambria Math"/>
                    </w:rPr>
                  </w:del>
                </m:ctrlPr>
              </m:dPr>
              <m:e>
                <m:sSub>
                  <m:sSubPr>
                    <m:ctrlPr>
                      <w:del w:id="3080" w:author="Win10" w:date="2025-04-25T21:47:00Z">
                        <w:rPr>
                          <w:rFonts w:ascii="Cambria Math" w:hAnsi="Cambria Math"/>
                        </w:rPr>
                      </w:del>
                    </m:ctrlPr>
                  </m:sSubPr>
                  <m:e>
                    <m:r>
                      <w:del w:id="3081" w:author="Win10" w:date="2025-04-25T21:47:00Z">
                        <w:rPr>
                          <w:rFonts w:ascii="Cambria Math" w:eastAsia="Cambria Math" w:hAnsi="Cambria Math" w:cs="Cambria Math"/>
                        </w:rPr>
                        <m:t>a</m:t>
                      </w:del>
                    </m:r>
                  </m:e>
                  <m:sub>
                    <m:r>
                      <w:del w:id="3082" w:author="Win10" w:date="2025-04-25T21:47:00Z">
                        <w:rPr>
                          <w:rFonts w:ascii="Cambria Math" w:eastAsia="Cambria Math" w:hAnsi="Cambria Math" w:cs="Cambria Math"/>
                        </w:rPr>
                        <m:t>n</m:t>
                      </w:del>
                    </m:r>
                  </m:sub>
                </m:sSub>
                <m:func>
                  <m:funcPr>
                    <m:ctrlPr>
                      <w:del w:id="3083" w:author="Win10" w:date="2025-04-25T21:47:00Z">
                        <w:rPr>
                          <w:rFonts w:ascii="Cambria Math" w:hAnsi="Cambria Math"/>
                        </w:rPr>
                      </w:del>
                    </m:ctrlPr>
                  </m:funcPr>
                  <m:fName>
                    <m:r>
                      <w:del w:id="3084" w:author="Win10" w:date="2025-04-25T21:47:00Z">
                        <w:rPr>
                          <w:rFonts w:ascii="Cambria Math" w:eastAsia="Cambria Math" w:hAnsi="Cambria Math" w:cs="Cambria Math"/>
                        </w:rPr>
                        <m:t>cos</m:t>
                      </w:del>
                    </m:r>
                  </m:fName>
                  <m:e>
                    <m:f>
                      <m:fPr>
                        <m:ctrlPr>
                          <w:del w:id="3085" w:author="Win10" w:date="2025-04-25T21:47:00Z">
                            <w:rPr>
                              <w:rFonts w:ascii="Cambria Math" w:hAnsi="Cambria Math"/>
                            </w:rPr>
                          </w:del>
                        </m:ctrlPr>
                      </m:fPr>
                      <m:num>
                        <m:r>
                          <w:del w:id="3086" w:author="Win10" w:date="2025-04-25T21:47:00Z">
                            <w:rPr>
                              <w:rFonts w:ascii="Cambria Math" w:eastAsia="Cambria Math" w:hAnsi="Cambria Math" w:cs="Cambria Math"/>
                            </w:rPr>
                            <m:t>nπx</m:t>
                          </w:del>
                        </m:r>
                      </m:num>
                      <m:den>
                        <m:r>
                          <w:del w:id="3087" w:author="Win10" w:date="2025-04-25T21:47:00Z">
                            <w:rPr>
                              <w:rFonts w:ascii="Cambria Math" w:eastAsia="Cambria Math" w:hAnsi="Cambria Math" w:cs="Cambria Math"/>
                            </w:rPr>
                            <m:t>L</m:t>
                          </w:del>
                        </m:r>
                      </m:den>
                    </m:f>
                  </m:e>
                </m:func>
                <m:r>
                  <w:del w:id="3088" w:author="Win10" w:date="2025-04-25T21:47:00Z">
                    <w:rPr>
                      <w:rFonts w:ascii="Cambria Math" w:eastAsia="Cambria Math" w:hAnsi="Cambria Math" w:cs="Cambria Math"/>
                    </w:rPr>
                    <m:t>+</m:t>
                  </w:del>
                </m:r>
                <m:sSub>
                  <m:sSubPr>
                    <m:ctrlPr>
                      <w:del w:id="3089" w:author="Win10" w:date="2025-04-25T21:47:00Z">
                        <w:rPr>
                          <w:rFonts w:ascii="Cambria Math" w:hAnsi="Cambria Math"/>
                        </w:rPr>
                      </w:del>
                    </m:ctrlPr>
                  </m:sSubPr>
                  <m:e>
                    <m:r>
                      <w:del w:id="3090" w:author="Win10" w:date="2025-04-25T21:47:00Z">
                        <w:rPr>
                          <w:rFonts w:ascii="Cambria Math" w:eastAsia="Cambria Math" w:hAnsi="Cambria Math" w:cs="Cambria Math"/>
                        </w:rPr>
                        <m:t>b</m:t>
                      </w:del>
                    </m:r>
                  </m:e>
                  <m:sub>
                    <m:r>
                      <w:del w:id="3091" w:author="Win10" w:date="2025-04-25T21:47:00Z">
                        <w:rPr>
                          <w:rFonts w:ascii="Cambria Math" w:eastAsia="Cambria Math" w:hAnsi="Cambria Math" w:cs="Cambria Math"/>
                        </w:rPr>
                        <m:t>n</m:t>
                      </w:del>
                    </m:r>
                  </m:sub>
                </m:sSub>
                <m:func>
                  <m:funcPr>
                    <m:ctrlPr>
                      <w:del w:id="3092" w:author="Win10" w:date="2025-04-25T21:47:00Z">
                        <w:rPr>
                          <w:rFonts w:ascii="Cambria Math" w:hAnsi="Cambria Math"/>
                        </w:rPr>
                      </w:del>
                    </m:ctrlPr>
                  </m:funcPr>
                  <m:fName>
                    <m:r>
                      <w:del w:id="3093" w:author="Win10" w:date="2025-04-25T21:47:00Z">
                        <w:rPr>
                          <w:rFonts w:ascii="Cambria Math" w:eastAsia="Cambria Math" w:hAnsi="Cambria Math" w:cs="Cambria Math"/>
                        </w:rPr>
                        <m:t>sin</m:t>
                      </w:del>
                    </m:r>
                  </m:fName>
                  <m:e>
                    <m:f>
                      <m:fPr>
                        <m:ctrlPr>
                          <w:del w:id="3094" w:author="Win10" w:date="2025-04-25T21:47:00Z">
                            <w:rPr>
                              <w:rFonts w:ascii="Cambria Math" w:hAnsi="Cambria Math"/>
                            </w:rPr>
                          </w:del>
                        </m:ctrlPr>
                      </m:fPr>
                      <m:num>
                        <m:r>
                          <w:del w:id="3095" w:author="Win10" w:date="2025-04-25T21:47:00Z">
                            <w:rPr>
                              <w:rFonts w:ascii="Cambria Math" w:eastAsia="Cambria Math" w:hAnsi="Cambria Math" w:cs="Cambria Math"/>
                            </w:rPr>
                            <m:t>nπx</m:t>
                          </w:del>
                        </m:r>
                      </m:num>
                      <m:den>
                        <m:r>
                          <w:del w:id="3096" w:author="Win10" w:date="2025-04-25T21:47:00Z">
                            <w:rPr>
                              <w:rFonts w:ascii="Cambria Math" w:eastAsia="Cambria Math" w:hAnsi="Cambria Math" w:cs="Cambria Math"/>
                            </w:rPr>
                            <m:t>L</m:t>
                          </w:del>
                        </m:r>
                      </m:den>
                    </m:f>
                  </m:e>
                </m:func>
              </m:e>
            </m:d>
          </m:e>
        </m:nary>
      </m:oMath>
    </w:p>
    <w:p w14:paraId="60F38F72" w14:textId="47840D3D" w:rsidR="00FF14E7" w:rsidDel="00BE6033" w:rsidRDefault="002B1A2A" w:rsidP="002B1A2A">
      <w:pPr>
        <w:pStyle w:val="Kpalrs"/>
        <w:jc w:val="right"/>
        <w:rPr>
          <w:del w:id="3097" w:author="Win10" w:date="2025-04-25T21:47:00Z"/>
        </w:rPr>
      </w:pPr>
      <w:bookmarkStart w:id="3098" w:name="_Ref97893680"/>
      <w:bookmarkStart w:id="3099" w:name="_Ref97893656"/>
      <w:del w:id="3100" w:author="Win10" w:date="2025-04-25T21:47:00Z">
        <w:r w:rsidDel="00BE6033">
          <w:delText>(</w:delText>
        </w:r>
        <w:r w:rsidR="00C856DA" w:rsidDel="00BE6033">
          <w:fldChar w:fldCharType="begin"/>
        </w:r>
        <w:r w:rsidR="00C856DA" w:rsidDel="00BE6033">
          <w:delInstrText xml:space="preserve"> SEQ egyenlet \* ARABIC </w:delInstrText>
        </w:r>
        <w:r w:rsidR="00C856DA" w:rsidDel="00BE6033">
          <w:fldChar w:fldCharType="separate"/>
        </w:r>
        <w:r w:rsidR="00320651" w:rsidDel="00BE6033">
          <w:rPr>
            <w:noProof/>
          </w:rPr>
          <w:delText>1</w:delText>
        </w:r>
        <w:r w:rsidR="00C856DA" w:rsidDel="00BE6033">
          <w:rPr>
            <w:noProof/>
          </w:rPr>
          <w:fldChar w:fldCharType="end"/>
        </w:r>
        <w:bookmarkEnd w:id="3098"/>
        <w:r w:rsidDel="00BE6033">
          <w:delText>)</w:delText>
        </w:r>
        <w:bookmarkEnd w:id="3099"/>
      </w:del>
    </w:p>
    <w:p w14:paraId="7AD2E21A" w14:textId="1F334ED1" w:rsidR="00570665" w:rsidDel="00BE6033" w:rsidRDefault="00B64A04" w:rsidP="00B64A04">
      <w:pPr>
        <w:pStyle w:val="Cmsor1"/>
        <w:rPr>
          <w:del w:id="3101" w:author="Win10" w:date="2025-04-25T21:47:00Z"/>
        </w:rPr>
      </w:pPr>
      <w:del w:id="3102" w:author="Win10" w:date="2025-04-25T21:47:00Z">
        <w:r w:rsidDel="00BE6033">
          <w:delText>Instrukciók</w:delText>
        </w:r>
      </w:del>
    </w:p>
    <w:p w14:paraId="0738E98C" w14:textId="4C72FAD0" w:rsidR="00B64A04" w:rsidDel="00BE6033" w:rsidRDefault="00B64A04" w:rsidP="00570665">
      <w:pPr>
        <w:rPr>
          <w:del w:id="3103" w:author="Win10" w:date="2025-04-25T21:47:00Z"/>
          <w:rFonts w:cs="Times New Roman"/>
          <w:szCs w:val="24"/>
        </w:rPr>
      </w:pPr>
      <w:del w:id="3104" w:author="Win10" w:date="2025-04-25T21:47:00Z">
        <w:r w:rsidDel="00BE6033">
          <w:rPr>
            <w:rFonts w:cs="Times New Roman"/>
            <w:szCs w:val="24"/>
          </w:rPr>
          <w:delText>Tanszékek:</w:delText>
        </w:r>
      </w:del>
    </w:p>
    <w:p w14:paraId="2D645B21" w14:textId="720CE4D0" w:rsidR="00B64A04" w:rsidRPr="00B64A04" w:rsidDel="00BE6033" w:rsidRDefault="00B64A04" w:rsidP="000C4374">
      <w:pPr>
        <w:pStyle w:val="Listaszerbekezds"/>
        <w:numPr>
          <w:ilvl w:val="0"/>
          <w:numId w:val="4"/>
        </w:numPr>
        <w:rPr>
          <w:del w:id="3105" w:author="Win10" w:date="2025-04-25T21:47:00Z"/>
          <w:rFonts w:cs="Times New Roman"/>
          <w:szCs w:val="24"/>
        </w:rPr>
      </w:pPr>
      <w:del w:id="3106" w:author="Win10" w:date="2025-04-25T21:47:00Z">
        <w:r w:rsidRPr="00B64A04" w:rsidDel="00BE6033">
          <w:rPr>
            <w:rFonts w:cs="Times New Roman"/>
            <w:szCs w:val="24"/>
          </w:rPr>
          <w:delText>Alkalmazott Informatikai Tanszék (Nagykanizsa)</w:delText>
        </w:r>
      </w:del>
    </w:p>
    <w:p w14:paraId="7E08CE76" w14:textId="73B2E4F0" w:rsidR="00B64A04" w:rsidRPr="00B64A04" w:rsidDel="00BE6033" w:rsidRDefault="00B64A04" w:rsidP="000C4374">
      <w:pPr>
        <w:pStyle w:val="Listaszerbekezds"/>
        <w:numPr>
          <w:ilvl w:val="0"/>
          <w:numId w:val="4"/>
        </w:numPr>
        <w:rPr>
          <w:del w:id="3107" w:author="Win10" w:date="2025-04-25T21:47:00Z"/>
          <w:rFonts w:cs="Times New Roman"/>
          <w:szCs w:val="24"/>
        </w:rPr>
      </w:pPr>
      <w:del w:id="3108" w:author="Win10" w:date="2025-04-25T21:47:00Z">
        <w:r w:rsidRPr="00B64A04" w:rsidDel="00BE6033">
          <w:rPr>
            <w:rFonts w:cs="Times New Roman"/>
            <w:szCs w:val="24"/>
          </w:rPr>
          <w:delText>Informatikai Rendszerek és Alkalmazásai Tanszék (Zalaegerszeg)</w:delText>
        </w:r>
      </w:del>
    </w:p>
    <w:p w14:paraId="32E57E07" w14:textId="3105C240" w:rsidR="00B64A04" w:rsidRPr="00B64A04" w:rsidDel="00BE6033" w:rsidRDefault="00B64A04" w:rsidP="000C4374">
      <w:pPr>
        <w:pStyle w:val="Listaszerbekezds"/>
        <w:numPr>
          <w:ilvl w:val="0"/>
          <w:numId w:val="4"/>
        </w:numPr>
        <w:rPr>
          <w:del w:id="3109" w:author="Win10" w:date="2025-04-25T21:47:00Z"/>
          <w:rFonts w:cs="Times New Roman"/>
          <w:szCs w:val="24"/>
        </w:rPr>
      </w:pPr>
      <w:del w:id="3110" w:author="Win10" w:date="2025-04-25T21:47:00Z">
        <w:r w:rsidRPr="00B64A04" w:rsidDel="00BE6033">
          <w:rPr>
            <w:rFonts w:cs="Times New Roman"/>
            <w:szCs w:val="24"/>
          </w:rPr>
          <w:delText>Matematika Tanszék</w:delText>
        </w:r>
      </w:del>
    </w:p>
    <w:p w14:paraId="2920A172" w14:textId="409A7B99" w:rsidR="00B64A04" w:rsidRPr="00B64A04" w:rsidDel="00BE6033" w:rsidRDefault="00B64A04" w:rsidP="000C4374">
      <w:pPr>
        <w:pStyle w:val="Listaszerbekezds"/>
        <w:numPr>
          <w:ilvl w:val="0"/>
          <w:numId w:val="4"/>
        </w:numPr>
        <w:rPr>
          <w:del w:id="3111" w:author="Win10" w:date="2025-04-25T21:47:00Z"/>
          <w:rFonts w:cs="Times New Roman"/>
          <w:szCs w:val="24"/>
        </w:rPr>
      </w:pPr>
      <w:del w:id="3112" w:author="Win10" w:date="2025-04-25T21:47:00Z">
        <w:r w:rsidRPr="00B64A04" w:rsidDel="00BE6033">
          <w:rPr>
            <w:rFonts w:cs="Times New Roman"/>
            <w:szCs w:val="24"/>
          </w:rPr>
          <w:delText>Rendszer- és Számítástudományi Tanszék</w:delText>
        </w:r>
      </w:del>
    </w:p>
    <w:p w14:paraId="63DE5027" w14:textId="018485B6" w:rsidR="00B64A04" w:rsidRPr="00B64A04" w:rsidDel="00BE6033" w:rsidRDefault="00B64A04" w:rsidP="000C4374">
      <w:pPr>
        <w:pStyle w:val="Listaszerbekezds"/>
        <w:numPr>
          <w:ilvl w:val="0"/>
          <w:numId w:val="4"/>
        </w:numPr>
        <w:rPr>
          <w:del w:id="3113" w:author="Win10" w:date="2025-04-25T21:47:00Z"/>
          <w:rFonts w:cs="Times New Roman"/>
          <w:szCs w:val="24"/>
        </w:rPr>
      </w:pPr>
      <w:del w:id="3114" w:author="Win10" w:date="2025-04-25T21:47:00Z">
        <w:r w:rsidRPr="00B64A04" w:rsidDel="00BE6033">
          <w:rPr>
            <w:rFonts w:cs="Times New Roman"/>
            <w:szCs w:val="24"/>
          </w:rPr>
          <w:delText>Villamosmérnöki és Információs Rendszerek Tanszék</w:delText>
        </w:r>
      </w:del>
    </w:p>
    <w:p w14:paraId="62B5DBC8" w14:textId="261BE08A" w:rsidR="00B64A04" w:rsidDel="00BE6033" w:rsidRDefault="00B64A04" w:rsidP="00B64A04">
      <w:pPr>
        <w:rPr>
          <w:del w:id="3115" w:author="Win10" w:date="2025-04-25T21:47:00Z"/>
          <w:rFonts w:cs="Times New Roman"/>
          <w:szCs w:val="24"/>
        </w:rPr>
      </w:pPr>
      <w:del w:id="3116" w:author="Win10" w:date="2025-04-25T21:47:00Z">
        <w:r w:rsidDel="00BE6033">
          <w:rPr>
            <w:rFonts w:cs="Times New Roman"/>
            <w:szCs w:val="24"/>
          </w:rPr>
          <w:delText>Szakok nevei:</w:delText>
        </w:r>
        <w:r w:rsidR="00C741A3" w:rsidDel="00BE6033">
          <w:rPr>
            <w:rFonts w:cs="Times New Roman"/>
            <w:szCs w:val="24"/>
          </w:rPr>
          <w:delText>/ végzettség megnevezése</w:delText>
        </w:r>
      </w:del>
    </w:p>
    <w:p w14:paraId="75BD6BE8" w14:textId="22F7BC09" w:rsidR="00B64A04" w:rsidRPr="00B64A04" w:rsidDel="00BE6033" w:rsidRDefault="00B64A04" w:rsidP="000C4374">
      <w:pPr>
        <w:pStyle w:val="Listaszerbekezds"/>
        <w:numPr>
          <w:ilvl w:val="0"/>
          <w:numId w:val="5"/>
        </w:numPr>
        <w:rPr>
          <w:del w:id="3117" w:author="Win10" w:date="2025-04-25T21:47:00Z"/>
          <w:rFonts w:cs="Times New Roman"/>
          <w:szCs w:val="24"/>
        </w:rPr>
      </w:pPr>
      <w:del w:id="3118" w:author="Win10" w:date="2025-04-25T21:47:00Z">
        <w:r w:rsidRPr="00B64A04" w:rsidDel="00BE6033">
          <w:rPr>
            <w:rFonts w:cs="Times New Roman"/>
            <w:szCs w:val="24"/>
          </w:rPr>
          <w:delText xml:space="preserve">Gazdaságinformatikus </w:delText>
        </w:r>
        <w:r w:rsidDel="00BE6033">
          <w:rPr>
            <w:rFonts w:cs="Times New Roman"/>
            <w:szCs w:val="24"/>
          </w:rPr>
          <w:delText>BSc</w:delText>
        </w:r>
        <w:r w:rsidR="00C741A3" w:rsidDel="00BE6033">
          <w:rPr>
            <w:rFonts w:cs="Times New Roman"/>
            <w:szCs w:val="24"/>
          </w:rPr>
          <w:delText xml:space="preserve"> - gazdaságinformatikus</w:delText>
        </w:r>
      </w:del>
    </w:p>
    <w:p w14:paraId="7EE1A4D4" w14:textId="343058C0" w:rsidR="00B64A04" w:rsidRPr="00B64A04" w:rsidDel="00BE6033" w:rsidRDefault="00B64A04" w:rsidP="000C4374">
      <w:pPr>
        <w:pStyle w:val="Listaszerbekezds"/>
        <w:numPr>
          <w:ilvl w:val="0"/>
          <w:numId w:val="5"/>
        </w:numPr>
        <w:rPr>
          <w:del w:id="3119" w:author="Win10" w:date="2025-04-25T21:47:00Z"/>
          <w:rFonts w:cs="Times New Roman"/>
          <w:szCs w:val="24"/>
        </w:rPr>
      </w:pPr>
      <w:del w:id="3120" w:author="Win10" w:date="2025-04-25T21:47:00Z">
        <w:r w:rsidRPr="00B64A04" w:rsidDel="00BE6033">
          <w:rPr>
            <w:rFonts w:cs="Times New Roman"/>
            <w:szCs w:val="24"/>
          </w:rPr>
          <w:delText xml:space="preserve">Mérnökinformatikus </w:delText>
        </w:r>
        <w:r w:rsidDel="00BE6033">
          <w:rPr>
            <w:rFonts w:cs="Times New Roman"/>
            <w:szCs w:val="24"/>
          </w:rPr>
          <w:delText>BSc</w:delText>
        </w:r>
        <w:r w:rsidR="00C741A3" w:rsidDel="00BE6033">
          <w:rPr>
            <w:rFonts w:cs="Times New Roman"/>
            <w:szCs w:val="24"/>
          </w:rPr>
          <w:delText xml:space="preserve"> - mérnökinformatikus</w:delText>
        </w:r>
      </w:del>
    </w:p>
    <w:p w14:paraId="317D5B78" w14:textId="12AD5922" w:rsidR="00B64A04" w:rsidRPr="00B64A04" w:rsidDel="00BE6033" w:rsidRDefault="00B64A04" w:rsidP="000C4374">
      <w:pPr>
        <w:pStyle w:val="Listaszerbekezds"/>
        <w:numPr>
          <w:ilvl w:val="0"/>
          <w:numId w:val="5"/>
        </w:numPr>
        <w:rPr>
          <w:del w:id="3121" w:author="Win10" w:date="2025-04-25T21:47:00Z"/>
          <w:rFonts w:cs="Times New Roman"/>
          <w:szCs w:val="24"/>
        </w:rPr>
      </w:pPr>
      <w:del w:id="3122" w:author="Win10" w:date="2025-04-25T21:47:00Z">
        <w:r w:rsidRPr="00B64A04" w:rsidDel="00BE6033">
          <w:rPr>
            <w:rFonts w:cs="Times New Roman"/>
            <w:szCs w:val="24"/>
          </w:rPr>
          <w:delText xml:space="preserve">Programtervező informatikus </w:delText>
        </w:r>
        <w:r w:rsidDel="00BE6033">
          <w:rPr>
            <w:rFonts w:cs="Times New Roman"/>
            <w:szCs w:val="24"/>
          </w:rPr>
          <w:delText>BSc</w:delText>
        </w:r>
        <w:r w:rsidR="00C741A3" w:rsidDel="00BE6033">
          <w:rPr>
            <w:rFonts w:cs="Times New Roman"/>
            <w:szCs w:val="24"/>
          </w:rPr>
          <w:delText xml:space="preserve"> – programtervező informatikus</w:delText>
        </w:r>
      </w:del>
    </w:p>
    <w:p w14:paraId="312AC736" w14:textId="42F726A3" w:rsidR="00B64A04" w:rsidDel="00BE6033" w:rsidRDefault="00B64A04" w:rsidP="000C4374">
      <w:pPr>
        <w:pStyle w:val="Listaszerbekezds"/>
        <w:numPr>
          <w:ilvl w:val="0"/>
          <w:numId w:val="5"/>
        </w:numPr>
        <w:rPr>
          <w:del w:id="3123" w:author="Win10" w:date="2025-04-25T21:47:00Z"/>
          <w:rFonts w:cs="Times New Roman"/>
          <w:szCs w:val="24"/>
        </w:rPr>
      </w:pPr>
      <w:del w:id="3124" w:author="Win10" w:date="2025-04-25T21:47:00Z">
        <w:r w:rsidRPr="00B64A04" w:rsidDel="00BE6033">
          <w:rPr>
            <w:rFonts w:cs="Times New Roman"/>
            <w:szCs w:val="24"/>
          </w:rPr>
          <w:delText xml:space="preserve">Villamosmérnök </w:delText>
        </w:r>
        <w:r w:rsidDel="00BE6033">
          <w:rPr>
            <w:rFonts w:cs="Times New Roman"/>
            <w:szCs w:val="24"/>
          </w:rPr>
          <w:delText>BSc</w:delText>
        </w:r>
        <w:r w:rsidR="00C741A3" w:rsidDel="00BE6033">
          <w:rPr>
            <w:rFonts w:cs="Times New Roman"/>
            <w:szCs w:val="24"/>
          </w:rPr>
          <w:delText xml:space="preserve"> - villamosmérnök</w:delText>
        </w:r>
      </w:del>
    </w:p>
    <w:p w14:paraId="5ACE3481" w14:textId="597E422E" w:rsidR="005C1FA9" w:rsidRPr="00B64A04" w:rsidDel="00BE6033" w:rsidRDefault="005C1FA9" w:rsidP="000C4374">
      <w:pPr>
        <w:pStyle w:val="Listaszerbekezds"/>
        <w:numPr>
          <w:ilvl w:val="0"/>
          <w:numId w:val="5"/>
        </w:numPr>
        <w:rPr>
          <w:del w:id="3125" w:author="Win10" w:date="2025-04-25T21:47:00Z"/>
          <w:rFonts w:cs="Times New Roman"/>
          <w:szCs w:val="24"/>
        </w:rPr>
      </w:pPr>
      <w:del w:id="3126" w:author="Win10" w:date="2025-04-25T21:47:00Z">
        <w:r w:rsidDel="00BE6033">
          <w:rPr>
            <w:rFonts w:cs="Times New Roman"/>
            <w:szCs w:val="24"/>
          </w:rPr>
          <w:delText>Üzemmérnök informatikus B</w:delText>
        </w:r>
        <w:r w:rsidR="00656DC4" w:rsidDel="00BE6033">
          <w:rPr>
            <w:rFonts w:cs="Times New Roman"/>
            <w:szCs w:val="24"/>
          </w:rPr>
          <w:delText>Prof</w:delText>
        </w:r>
        <w:r w:rsidR="00C741A3" w:rsidDel="00BE6033">
          <w:rPr>
            <w:rFonts w:cs="Times New Roman"/>
            <w:szCs w:val="24"/>
          </w:rPr>
          <w:delText xml:space="preserve"> – üzemmérnök-informatikus</w:delText>
        </w:r>
      </w:del>
    </w:p>
    <w:p w14:paraId="51293A6F" w14:textId="6EB4FB2E" w:rsidR="00B64A04" w:rsidRPr="00B64A04" w:rsidDel="00BE6033" w:rsidRDefault="00B64A04" w:rsidP="000C4374">
      <w:pPr>
        <w:pStyle w:val="Listaszerbekezds"/>
        <w:numPr>
          <w:ilvl w:val="0"/>
          <w:numId w:val="5"/>
        </w:numPr>
        <w:rPr>
          <w:del w:id="3127" w:author="Win10" w:date="2025-04-25T21:47:00Z"/>
          <w:rFonts w:cs="Times New Roman"/>
          <w:szCs w:val="24"/>
        </w:rPr>
      </w:pPr>
      <w:del w:id="3128" w:author="Win10" w:date="2025-04-25T21:47:00Z">
        <w:r w:rsidRPr="00B64A04" w:rsidDel="00BE6033">
          <w:rPr>
            <w:rFonts w:cs="Times New Roman"/>
            <w:szCs w:val="24"/>
          </w:rPr>
          <w:delText xml:space="preserve">Mérnökinformatikus </w:delText>
        </w:r>
        <w:r w:rsidDel="00BE6033">
          <w:rPr>
            <w:rFonts w:cs="Times New Roman"/>
            <w:szCs w:val="24"/>
          </w:rPr>
          <w:delText>MSc</w:delText>
        </w:r>
        <w:r w:rsidR="00C741A3" w:rsidDel="00BE6033">
          <w:rPr>
            <w:rFonts w:cs="Times New Roman"/>
            <w:szCs w:val="24"/>
          </w:rPr>
          <w:delText xml:space="preserve"> – okleveles mérnökinformatikus</w:delText>
        </w:r>
      </w:del>
    </w:p>
    <w:p w14:paraId="35B389AB" w14:textId="2C98E2CC" w:rsidR="00B64A04" w:rsidDel="00BE6033" w:rsidRDefault="00B64A04" w:rsidP="000C4374">
      <w:pPr>
        <w:pStyle w:val="Listaszerbekezds"/>
        <w:numPr>
          <w:ilvl w:val="0"/>
          <w:numId w:val="5"/>
        </w:numPr>
        <w:rPr>
          <w:del w:id="3129" w:author="Win10" w:date="2025-04-25T21:47:00Z"/>
          <w:rFonts w:cs="Times New Roman"/>
          <w:szCs w:val="24"/>
        </w:rPr>
      </w:pPr>
      <w:del w:id="3130" w:author="Win10" w:date="2025-04-25T21:47:00Z">
        <w:r w:rsidRPr="00B64A04" w:rsidDel="00BE6033">
          <w:rPr>
            <w:rFonts w:cs="Times New Roman"/>
            <w:szCs w:val="24"/>
          </w:rPr>
          <w:delText xml:space="preserve">Programtervező informatikus </w:delText>
        </w:r>
        <w:r w:rsidDel="00BE6033">
          <w:rPr>
            <w:rFonts w:cs="Times New Roman"/>
            <w:szCs w:val="24"/>
          </w:rPr>
          <w:delText>MSc</w:delText>
        </w:r>
        <w:r w:rsidR="00C741A3" w:rsidDel="00BE6033">
          <w:rPr>
            <w:rFonts w:cs="Times New Roman"/>
            <w:szCs w:val="24"/>
          </w:rPr>
          <w:delText xml:space="preserve"> – okleveles programtervező informatikus</w:delText>
        </w:r>
      </w:del>
    </w:p>
    <w:p w14:paraId="43B53AB0" w14:textId="004168A8" w:rsidR="002273BF" w:rsidDel="00BE6033" w:rsidRDefault="002273BF" w:rsidP="002273BF">
      <w:pPr>
        <w:rPr>
          <w:del w:id="3131" w:author="Win10" w:date="2025-04-25T21:47:00Z"/>
          <w:rFonts w:cs="Times New Roman"/>
          <w:szCs w:val="24"/>
        </w:rPr>
      </w:pPr>
    </w:p>
    <w:p w14:paraId="087B0642" w14:textId="68589F83" w:rsidR="00B64A04" w:rsidRPr="00B64A04" w:rsidDel="00BE6033" w:rsidRDefault="00B64A04" w:rsidP="00B64A04">
      <w:pPr>
        <w:rPr>
          <w:del w:id="3132" w:author="Win10" w:date="2025-04-25T21:47:00Z"/>
          <w:rFonts w:cs="Times New Roman"/>
          <w:szCs w:val="24"/>
        </w:rPr>
      </w:pPr>
    </w:p>
    <w:p w14:paraId="72ABCAD8" w14:textId="2AEC646C" w:rsidR="00B64A04" w:rsidRPr="00B64A04" w:rsidDel="00BE6033" w:rsidRDefault="00B64A04" w:rsidP="00B64A04">
      <w:pPr>
        <w:rPr>
          <w:del w:id="3133" w:author="Win10" w:date="2025-04-25T21:47:00Z"/>
        </w:rPr>
        <w:sectPr w:rsidR="00B64A04" w:rsidRPr="00B64A04" w:rsidDel="00BE6033" w:rsidSect="009823AA">
          <w:headerReference w:type="default" r:id="rId59"/>
          <w:type w:val="continuous"/>
          <w:pgSz w:w="11906" w:h="16838" w:code="9"/>
          <w:pgMar w:top="1418" w:right="1418" w:bottom="1418" w:left="1418" w:header="709" w:footer="709" w:gutter="567"/>
          <w:cols w:space="708"/>
          <w:docGrid w:linePitch="360"/>
        </w:sectPr>
      </w:pPr>
    </w:p>
    <w:p w14:paraId="4391BB80" w14:textId="47A49D26" w:rsidR="009944F1" w:rsidRPr="00674F6E" w:rsidRDefault="0050128E" w:rsidP="00771B5F">
      <w:pPr>
        <w:pStyle w:val="Cmsor1-szmozatlan"/>
      </w:pPr>
      <w:bookmarkStart w:id="3134" w:name="_Toc197366516"/>
      <w:r w:rsidRPr="00674F6E">
        <w:lastRenderedPageBreak/>
        <w:t>Irodalomjegyzék</w:t>
      </w:r>
      <w:bookmarkEnd w:id="3134"/>
      <w:r w:rsidR="00B84CB4">
        <w:fldChar w:fldCharType="begin"/>
      </w:r>
      <w:r w:rsidR="00B84CB4" w:rsidRPr="00674F6E">
        <w:instrText xml:space="preserve"> BIBLIOGRAPHY  \l 1038 </w:instrText>
      </w:r>
      <w:r w:rsidR="00B84CB4">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55"/>
        <w:gridCol w:w="8148"/>
      </w:tblGrid>
      <w:tr w:rsidR="009944F1" w:rsidRPr="00184E84" w14:paraId="5D4B94C0" w14:textId="77777777">
        <w:trPr>
          <w:divId w:val="1268612199"/>
          <w:tblCellSpacing w:w="15" w:type="dxa"/>
        </w:trPr>
        <w:tc>
          <w:tcPr>
            <w:tcW w:w="50" w:type="pct"/>
            <w:hideMark/>
          </w:tcPr>
          <w:p w14:paraId="48D3013B" w14:textId="77777777" w:rsidR="009944F1" w:rsidRPr="00184E84" w:rsidRDefault="009944F1" w:rsidP="00690423">
            <w:pPr>
              <w:pStyle w:val="Irodalomjegyzk"/>
              <w:rPr>
                <w:noProof/>
                <w:color w:val="FF0000"/>
                <w:szCs w:val="24"/>
                <w:lang w:val="en-GB"/>
                <w:rPrChange w:id="3135" w:author="Win10" w:date="2025-04-25T23:10:00Z">
                  <w:rPr>
                    <w:noProof/>
                    <w:szCs w:val="24"/>
                    <w:lang w:val="en-GB"/>
                  </w:rPr>
                </w:rPrChange>
              </w:rPr>
            </w:pPr>
            <w:r w:rsidRPr="00184E84">
              <w:rPr>
                <w:noProof/>
                <w:color w:val="FF0000"/>
                <w:lang w:val="en-GB"/>
                <w:rPrChange w:id="3136" w:author="Win10" w:date="2025-04-25T23:10:00Z">
                  <w:rPr>
                    <w:noProof/>
                    <w:lang w:val="en-GB"/>
                  </w:rPr>
                </w:rPrChange>
              </w:rPr>
              <w:t xml:space="preserve">[1] </w:t>
            </w:r>
          </w:p>
        </w:tc>
        <w:tc>
          <w:tcPr>
            <w:tcW w:w="0" w:type="auto"/>
            <w:hideMark/>
          </w:tcPr>
          <w:p w14:paraId="61E30534" w14:textId="77777777" w:rsidR="009944F1" w:rsidRPr="00184E84" w:rsidRDefault="009944F1" w:rsidP="00690423">
            <w:pPr>
              <w:pStyle w:val="Irodalomjegyzk"/>
              <w:rPr>
                <w:noProof/>
                <w:color w:val="FF0000"/>
                <w:lang w:val="en-GB"/>
                <w:rPrChange w:id="3137" w:author="Win10" w:date="2025-04-25T23:10:00Z">
                  <w:rPr>
                    <w:noProof/>
                    <w:lang w:val="en-GB"/>
                  </w:rPr>
                </w:rPrChange>
              </w:rPr>
            </w:pPr>
            <w:r w:rsidRPr="00184E84">
              <w:rPr>
                <w:noProof/>
                <w:color w:val="FF0000"/>
                <w:lang w:val="en-GB"/>
                <w:rPrChange w:id="3138" w:author="Win10" w:date="2025-04-25T23:10:00Z">
                  <w:rPr>
                    <w:noProof/>
                    <w:lang w:val="en-GB"/>
                  </w:rPr>
                </w:rPrChange>
              </w:rPr>
              <w:t xml:space="preserve">T. De Smedt and W. Daelemans, “Pattern for python.,” </w:t>
            </w:r>
            <w:r w:rsidRPr="00184E84">
              <w:rPr>
                <w:i/>
                <w:iCs/>
                <w:noProof/>
                <w:color w:val="FF0000"/>
                <w:lang w:val="en-GB"/>
                <w:rPrChange w:id="3139" w:author="Win10" w:date="2025-04-25T23:10:00Z">
                  <w:rPr>
                    <w:i/>
                    <w:iCs/>
                    <w:noProof/>
                    <w:lang w:val="en-GB"/>
                  </w:rPr>
                </w:rPrChange>
              </w:rPr>
              <w:t xml:space="preserve">The Journal of Machine Learning Research, </w:t>
            </w:r>
            <w:r w:rsidRPr="00184E84">
              <w:rPr>
                <w:noProof/>
                <w:color w:val="FF0000"/>
                <w:lang w:val="en-GB"/>
                <w:rPrChange w:id="3140" w:author="Win10" w:date="2025-04-25T23:10:00Z">
                  <w:rPr>
                    <w:noProof/>
                    <w:lang w:val="en-GB"/>
                  </w:rPr>
                </w:rPrChange>
              </w:rPr>
              <w:t xml:space="preserve">vol. 13, no. 1, pp. 2063-2067, 2012. </w:t>
            </w:r>
          </w:p>
        </w:tc>
      </w:tr>
      <w:tr w:rsidR="009944F1" w:rsidRPr="00184E84" w14:paraId="3F2B5433" w14:textId="77777777">
        <w:trPr>
          <w:divId w:val="1268612199"/>
          <w:tblCellSpacing w:w="15" w:type="dxa"/>
        </w:trPr>
        <w:tc>
          <w:tcPr>
            <w:tcW w:w="50" w:type="pct"/>
            <w:hideMark/>
          </w:tcPr>
          <w:p w14:paraId="37966311" w14:textId="77777777" w:rsidR="009944F1" w:rsidRPr="00184E84" w:rsidRDefault="009944F1" w:rsidP="00690423">
            <w:pPr>
              <w:pStyle w:val="Irodalomjegyzk"/>
              <w:rPr>
                <w:noProof/>
                <w:color w:val="FF0000"/>
                <w:rPrChange w:id="3141" w:author="Win10" w:date="2025-04-25T23:10:00Z">
                  <w:rPr>
                    <w:noProof/>
                  </w:rPr>
                </w:rPrChange>
              </w:rPr>
            </w:pPr>
            <w:r w:rsidRPr="00184E84">
              <w:rPr>
                <w:noProof/>
                <w:color w:val="FF0000"/>
                <w:rPrChange w:id="3142" w:author="Win10" w:date="2025-04-25T23:10:00Z">
                  <w:rPr>
                    <w:noProof/>
                  </w:rPr>
                </w:rPrChange>
              </w:rPr>
              <w:t xml:space="preserve">[2] </w:t>
            </w:r>
          </w:p>
        </w:tc>
        <w:tc>
          <w:tcPr>
            <w:tcW w:w="0" w:type="auto"/>
            <w:hideMark/>
          </w:tcPr>
          <w:p w14:paraId="1F634A6F" w14:textId="77777777" w:rsidR="009944F1" w:rsidRPr="00184E84" w:rsidRDefault="009944F1" w:rsidP="00690423">
            <w:pPr>
              <w:pStyle w:val="Irodalomjegyzk"/>
              <w:rPr>
                <w:noProof/>
                <w:color w:val="FF0000"/>
                <w:rPrChange w:id="3143" w:author="Win10" w:date="2025-04-25T23:10:00Z">
                  <w:rPr>
                    <w:noProof/>
                  </w:rPr>
                </w:rPrChange>
              </w:rPr>
            </w:pPr>
            <w:r w:rsidRPr="00184E84">
              <w:rPr>
                <w:noProof/>
                <w:color w:val="FF0000"/>
                <w:rPrChange w:id="3144" w:author="Win10" w:date="2025-04-25T23:10:00Z">
                  <w:rPr>
                    <w:noProof/>
                  </w:rPr>
                </w:rPrChange>
              </w:rPr>
              <w:t>„Záróvizsga információk,” [Online]. Available: https://mik.uni-pannon.hu/index.php/hu/oktatas/zarovizsga.html. [Hozzáférés dátuma: 04 03 2022].</w:t>
            </w:r>
          </w:p>
        </w:tc>
      </w:tr>
      <w:tr w:rsidR="009944F1" w:rsidRPr="00184E84" w14:paraId="518F3774" w14:textId="77777777">
        <w:trPr>
          <w:divId w:val="1268612199"/>
          <w:tblCellSpacing w:w="15" w:type="dxa"/>
        </w:trPr>
        <w:tc>
          <w:tcPr>
            <w:tcW w:w="50" w:type="pct"/>
            <w:hideMark/>
          </w:tcPr>
          <w:p w14:paraId="7C49F420" w14:textId="77777777" w:rsidR="009944F1" w:rsidRPr="00184E84" w:rsidRDefault="009944F1" w:rsidP="00690423">
            <w:pPr>
              <w:pStyle w:val="Irodalomjegyzk"/>
              <w:rPr>
                <w:noProof/>
                <w:color w:val="FF0000"/>
                <w:rPrChange w:id="3145" w:author="Win10" w:date="2025-04-25T23:10:00Z">
                  <w:rPr>
                    <w:noProof/>
                  </w:rPr>
                </w:rPrChange>
              </w:rPr>
            </w:pPr>
            <w:r w:rsidRPr="00184E84">
              <w:rPr>
                <w:noProof/>
                <w:color w:val="FF0000"/>
                <w:rPrChange w:id="3146" w:author="Win10" w:date="2025-04-25T23:10:00Z">
                  <w:rPr>
                    <w:noProof/>
                  </w:rPr>
                </w:rPrChange>
              </w:rPr>
              <w:t xml:space="preserve">[3] </w:t>
            </w:r>
          </w:p>
        </w:tc>
        <w:tc>
          <w:tcPr>
            <w:tcW w:w="0" w:type="auto"/>
            <w:hideMark/>
          </w:tcPr>
          <w:p w14:paraId="3C277A65" w14:textId="77777777" w:rsidR="009944F1" w:rsidRPr="00184E84" w:rsidRDefault="009944F1" w:rsidP="00690423">
            <w:pPr>
              <w:pStyle w:val="Irodalomjegyzk"/>
              <w:rPr>
                <w:noProof/>
                <w:color w:val="FF0000"/>
                <w:rPrChange w:id="3147" w:author="Win10" w:date="2025-04-25T23:10:00Z">
                  <w:rPr>
                    <w:noProof/>
                  </w:rPr>
                </w:rPrChange>
              </w:rPr>
            </w:pPr>
            <w:r w:rsidRPr="00184E84">
              <w:rPr>
                <w:noProof/>
                <w:color w:val="FF0000"/>
                <w:rPrChange w:id="3148" w:author="Win10" w:date="2025-04-25T23:10:00Z">
                  <w:rPr>
                    <w:noProof/>
                  </w:rPr>
                </w:rPrChange>
              </w:rPr>
              <w:t xml:space="preserve">D. J. </w:t>
            </w:r>
            <w:del w:id="3149" w:author="Selyem Péter Ferenc" w:date="2025-05-05T11:40:00Z">
              <w:r w:rsidRPr="00184E84" w:rsidDel="00A5372E">
                <w:rPr>
                  <w:noProof/>
                  <w:color w:val="FF0000"/>
                  <w:rPrChange w:id="3150" w:author="Win10" w:date="2025-04-25T23:10:00Z">
                    <w:rPr>
                      <w:noProof/>
                    </w:rPr>
                  </w:rPrChange>
                </w:rPr>
                <w:delText>W</w:delText>
              </w:r>
            </w:del>
            <w:r w:rsidRPr="00184E84">
              <w:rPr>
                <w:noProof/>
                <w:color w:val="FF0000"/>
                <w:rPrChange w:id="3151" w:author="Win10" w:date="2025-04-25T23:10:00Z">
                  <w:rPr>
                    <w:noProof/>
                  </w:rPr>
                </w:rPrChange>
              </w:rPr>
              <w:t xml:space="preserve">etherall és A. S. Tanenbaum, Computer networks, Pearson Education, 2013. </w:t>
            </w:r>
          </w:p>
        </w:tc>
      </w:tr>
    </w:tbl>
    <w:p w14:paraId="7E4F30E8" w14:textId="77777777" w:rsidR="009944F1" w:rsidRDefault="009944F1">
      <w:pPr>
        <w:divId w:val="1268612199"/>
        <w:rPr>
          <w:rFonts w:eastAsia="Times New Roman"/>
          <w:noProof/>
        </w:rPr>
      </w:pPr>
    </w:p>
    <w:p w14:paraId="3F143755" w14:textId="6E6C920E" w:rsidR="00527543" w:rsidRDefault="00B84CB4">
      <w:pPr>
        <w:ind w:firstLine="0"/>
        <w:jc w:val="center"/>
        <w:pPrChange w:id="3152" w:author="Selyem Péter Ferenc" w:date="2025-04-30T09:27:00Z">
          <w:pPr>
            <w:pStyle w:val="Cmsor1-szmozatlan"/>
          </w:pPr>
        </w:pPrChange>
      </w:pPr>
      <w:r>
        <w:fldChar w:fldCharType="end"/>
      </w:r>
      <w:bookmarkStart w:id="3153" w:name="_Ref89376640"/>
      <w:r w:rsidR="002F016A" w:rsidRPr="00FA1347">
        <w:t>Mellékletek</w:t>
      </w:r>
      <w:bookmarkEnd w:id="3153"/>
    </w:p>
    <w:p w14:paraId="19A457CE" w14:textId="350AB57C" w:rsidR="007C4FFB" w:rsidRDefault="0082775C">
      <w:pPr>
        <w:pStyle w:val="Firstparagraph"/>
        <w:rPr>
          <w:ins w:id="3154" w:author="Selyem Péter Ferenc" w:date="2025-05-05T11:40:00Z"/>
        </w:rPr>
      </w:pPr>
      <w:r>
        <w:t>Mappaszerkezet</w:t>
      </w:r>
    </w:p>
    <w:p w14:paraId="76E1138F" w14:textId="680FC344" w:rsidR="00A5372E" w:rsidRPr="00A5372E" w:rsidRDefault="00A5372E">
      <w:pPr>
        <w:rPr>
          <w:ins w:id="3155" w:author="Selyem Péter Ferenc" w:date="2025-05-05T11:40:00Z"/>
          <w:b/>
          <w:rPrChange w:id="3156" w:author="Selyem Péter Ferenc" w:date="2025-05-05T11:47:00Z">
            <w:rPr>
              <w:ins w:id="3157" w:author="Selyem Péter Ferenc" w:date="2025-05-05T11:40:00Z"/>
            </w:rPr>
          </w:rPrChange>
        </w:rPr>
        <w:pPrChange w:id="3158" w:author="Selyem Péter Ferenc" w:date="2025-05-05T11:40:00Z">
          <w:pPr>
            <w:pStyle w:val="Firstparagraph"/>
          </w:pPr>
        </w:pPrChange>
      </w:pPr>
      <w:ins w:id="3159" w:author="Selyem Péter Ferenc" w:date="2025-05-05T11:47:00Z">
        <w:r w:rsidRPr="00A5372E">
          <w:rPr>
            <w:b/>
          </w:rPr>
          <w:t>GymWebapp</w:t>
        </w:r>
      </w:ins>
    </w:p>
    <w:p w14:paraId="1DAFD056" w14:textId="77777777" w:rsidR="00A5372E" w:rsidRDefault="00A5372E" w:rsidP="00A5372E">
      <w:pPr>
        <w:rPr>
          <w:ins w:id="3160" w:author="Selyem Péter Ferenc" w:date="2025-05-05T11:44:00Z"/>
        </w:rPr>
      </w:pPr>
      <w:ins w:id="3161" w:author="Selyem Péter Ferenc" w:date="2025-05-05T11:44:00Z">
        <w:r>
          <w:t>│</w:t>
        </w:r>
      </w:ins>
    </w:p>
    <w:p w14:paraId="7CD84762" w14:textId="77777777" w:rsidR="00A5372E" w:rsidRDefault="00A5372E" w:rsidP="00A5372E">
      <w:pPr>
        <w:rPr>
          <w:ins w:id="3162" w:author="Selyem Péter Ferenc" w:date="2025-05-05T11:44:00Z"/>
        </w:rPr>
      </w:pPr>
      <w:ins w:id="3163" w:author="Selyem Péter Ferenc" w:date="2025-05-05T11:44:00Z">
        <w:r>
          <w:t>├───frontend</w:t>
        </w:r>
      </w:ins>
    </w:p>
    <w:p w14:paraId="10377A22" w14:textId="77777777" w:rsidR="00A5372E" w:rsidRDefault="00A5372E" w:rsidP="00A5372E">
      <w:pPr>
        <w:rPr>
          <w:ins w:id="3164" w:author="Selyem Péter Ferenc" w:date="2025-05-05T11:44:00Z"/>
        </w:rPr>
      </w:pPr>
      <w:ins w:id="3165" w:author="Selyem Péter Ferenc" w:date="2025-05-05T11:44:00Z">
        <w:r>
          <w:t>│   │   aboutUs.html</w:t>
        </w:r>
      </w:ins>
    </w:p>
    <w:p w14:paraId="3B5523D2" w14:textId="77777777" w:rsidR="00A5372E" w:rsidRDefault="00A5372E" w:rsidP="00A5372E">
      <w:pPr>
        <w:rPr>
          <w:ins w:id="3166" w:author="Selyem Péter Ferenc" w:date="2025-05-05T11:44:00Z"/>
        </w:rPr>
      </w:pPr>
      <w:ins w:id="3167" w:author="Selyem Péter Ferenc" w:date="2025-05-05T11:44:00Z">
        <w:r>
          <w:t>│   │   adminPage.html</w:t>
        </w:r>
      </w:ins>
    </w:p>
    <w:p w14:paraId="4C4C1557" w14:textId="77777777" w:rsidR="00A5372E" w:rsidRDefault="00A5372E" w:rsidP="00A5372E">
      <w:pPr>
        <w:rPr>
          <w:ins w:id="3168" w:author="Selyem Péter Ferenc" w:date="2025-05-05T11:44:00Z"/>
        </w:rPr>
      </w:pPr>
      <w:ins w:id="3169" w:author="Selyem Péter Ferenc" w:date="2025-05-05T11:44:00Z">
        <w:r>
          <w:t>│   │   classes.html</w:t>
        </w:r>
      </w:ins>
    </w:p>
    <w:p w14:paraId="0BB980F7" w14:textId="5B321B8D" w:rsidR="00A5372E" w:rsidRDefault="00A5372E">
      <w:pPr>
        <w:rPr>
          <w:ins w:id="3170" w:author="Selyem Péter Ferenc" w:date="2025-05-05T11:44:00Z"/>
        </w:rPr>
      </w:pPr>
      <w:ins w:id="3171" w:author="Selyem Péter Ferenc" w:date="2025-05-05T11:44:00Z">
        <w:r>
          <w:t>│   │   index.html</w:t>
        </w:r>
      </w:ins>
    </w:p>
    <w:p w14:paraId="6695424B" w14:textId="77777777" w:rsidR="00A5372E" w:rsidRDefault="00A5372E" w:rsidP="00A5372E">
      <w:pPr>
        <w:rPr>
          <w:ins w:id="3172" w:author="Selyem Péter Ferenc" w:date="2025-05-05T11:44:00Z"/>
        </w:rPr>
      </w:pPr>
      <w:ins w:id="3173" w:author="Selyem Péter Ferenc" w:date="2025-05-05T11:44:00Z">
        <w:r>
          <w:t>│   │   profil.html</w:t>
        </w:r>
      </w:ins>
    </w:p>
    <w:p w14:paraId="071D2ACA" w14:textId="77777777" w:rsidR="00A5372E" w:rsidRDefault="00A5372E" w:rsidP="00A5372E">
      <w:pPr>
        <w:rPr>
          <w:ins w:id="3174" w:author="Selyem Péter Ferenc" w:date="2025-05-05T11:44:00Z"/>
        </w:rPr>
      </w:pPr>
      <w:ins w:id="3175" w:author="Selyem Péter Ferenc" w:date="2025-05-05T11:44:00Z">
        <w:r>
          <w:t>│   │   purchase.html</w:t>
        </w:r>
      </w:ins>
    </w:p>
    <w:p w14:paraId="4F0615A5" w14:textId="5C7EEED6" w:rsidR="00A5372E" w:rsidRDefault="00A5372E">
      <w:pPr>
        <w:rPr>
          <w:ins w:id="3176" w:author="Selyem Péter Ferenc" w:date="2025-05-05T11:44:00Z"/>
        </w:rPr>
      </w:pPr>
      <w:ins w:id="3177" w:author="Selyem Péter Ferenc" w:date="2025-05-05T11:44:00Z">
        <w:r>
          <w:t>│   │   Registration.html</w:t>
        </w:r>
      </w:ins>
    </w:p>
    <w:p w14:paraId="37793694" w14:textId="77777777" w:rsidR="00A5372E" w:rsidRDefault="00A5372E" w:rsidP="00A5372E">
      <w:pPr>
        <w:rPr>
          <w:ins w:id="3178" w:author="Selyem Péter Ferenc" w:date="2025-05-05T11:44:00Z"/>
        </w:rPr>
      </w:pPr>
      <w:ins w:id="3179" w:author="Selyem Péter Ferenc" w:date="2025-05-05T11:44:00Z">
        <w:r>
          <w:t>│   │   tickets.html</w:t>
        </w:r>
      </w:ins>
    </w:p>
    <w:p w14:paraId="402FAB39" w14:textId="77777777" w:rsidR="00A5372E" w:rsidRDefault="00A5372E" w:rsidP="00A5372E">
      <w:pPr>
        <w:rPr>
          <w:ins w:id="3180" w:author="Selyem Péter Ferenc" w:date="2025-05-05T11:44:00Z"/>
        </w:rPr>
      </w:pPr>
      <w:ins w:id="3181" w:author="Selyem Péter Ferenc" w:date="2025-05-05T11:44:00Z">
        <w:r>
          <w:t>│   │   trainers.html</w:t>
        </w:r>
      </w:ins>
    </w:p>
    <w:p w14:paraId="7FC89347" w14:textId="77777777" w:rsidR="00A5372E" w:rsidRDefault="00A5372E" w:rsidP="00A5372E">
      <w:pPr>
        <w:rPr>
          <w:ins w:id="3182" w:author="Selyem Péter Ferenc" w:date="2025-05-05T11:44:00Z"/>
        </w:rPr>
      </w:pPr>
      <w:ins w:id="3183" w:author="Selyem Péter Ferenc" w:date="2025-05-05T11:44:00Z">
        <w:r>
          <w:t>│   │</w:t>
        </w:r>
      </w:ins>
    </w:p>
    <w:p w14:paraId="4CC7085F" w14:textId="77777777" w:rsidR="00A5372E" w:rsidRDefault="00A5372E" w:rsidP="00A5372E">
      <w:pPr>
        <w:rPr>
          <w:ins w:id="3184" w:author="Selyem Péter Ferenc" w:date="2025-05-05T11:44:00Z"/>
        </w:rPr>
      </w:pPr>
      <w:ins w:id="3185" w:author="Selyem Péter Ferenc" w:date="2025-05-05T11:44:00Z">
        <w:r>
          <w:t>│   ├───bootstrap-5.3.5-dist</w:t>
        </w:r>
      </w:ins>
    </w:p>
    <w:p w14:paraId="7037CF6C" w14:textId="2B56D184" w:rsidR="00A5372E" w:rsidRDefault="00A5372E" w:rsidP="00A5372E">
      <w:pPr>
        <w:rPr>
          <w:ins w:id="3186" w:author="Selyem Péter Ferenc" w:date="2025-05-05T11:44:00Z"/>
        </w:rPr>
      </w:pPr>
      <w:ins w:id="3187" w:author="Selyem Péter Ferenc" w:date="2025-05-05T11:44:00Z">
        <w:r>
          <w:t>│   │   ├───css</w:t>
        </w:r>
      </w:ins>
    </w:p>
    <w:p w14:paraId="281D61C4" w14:textId="77777777" w:rsidR="00A5372E" w:rsidRDefault="00A5372E" w:rsidP="00A5372E">
      <w:pPr>
        <w:rPr>
          <w:ins w:id="3188" w:author="Selyem Péter Ferenc" w:date="2025-05-05T11:44:00Z"/>
        </w:rPr>
      </w:pPr>
      <w:ins w:id="3189" w:author="Selyem Péter Ferenc" w:date="2025-05-05T11:44:00Z">
        <w:r>
          <w:t>│   │   └───js</w:t>
        </w:r>
      </w:ins>
    </w:p>
    <w:p w14:paraId="3494587F" w14:textId="77777777" w:rsidR="00A5372E" w:rsidRDefault="00A5372E" w:rsidP="00A5372E">
      <w:pPr>
        <w:rPr>
          <w:ins w:id="3190" w:author="Selyem Péter Ferenc" w:date="2025-05-05T11:44:00Z"/>
        </w:rPr>
      </w:pPr>
      <w:ins w:id="3191" w:author="Selyem Péter Ferenc" w:date="2025-05-05T11:44:00Z">
        <w:r>
          <w:t>│   │   └───Jura</w:t>
        </w:r>
      </w:ins>
    </w:p>
    <w:p w14:paraId="6095EC6F" w14:textId="77777777" w:rsidR="00A5372E" w:rsidRDefault="00A5372E" w:rsidP="00A5372E">
      <w:pPr>
        <w:rPr>
          <w:ins w:id="3192" w:author="Selyem Péter Ferenc" w:date="2025-05-05T11:44:00Z"/>
        </w:rPr>
      </w:pPr>
      <w:ins w:id="3193" w:author="Selyem Péter Ferenc" w:date="2025-05-05T11:44:00Z">
        <w:r>
          <w:t>│   ├───JS</w:t>
        </w:r>
      </w:ins>
    </w:p>
    <w:p w14:paraId="729C3CE2" w14:textId="77777777" w:rsidR="00A5372E" w:rsidRDefault="00A5372E" w:rsidP="00A5372E">
      <w:pPr>
        <w:rPr>
          <w:ins w:id="3194" w:author="Selyem Péter Ferenc" w:date="2025-05-05T11:44:00Z"/>
        </w:rPr>
      </w:pPr>
      <w:ins w:id="3195" w:author="Selyem Péter Ferenc" w:date="2025-05-05T11:44:00Z">
        <w:r>
          <w:t>│   │       admin.js</w:t>
        </w:r>
      </w:ins>
    </w:p>
    <w:p w14:paraId="6ED88CC8" w14:textId="77777777" w:rsidR="00A5372E" w:rsidRDefault="00A5372E" w:rsidP="00A5372E">
      <w:pPr>
        <w:rPr>
          <w:ins w:id="3196" w:author="Selyem Péter Ferenc" w:date="2025-05-05T11:44:00Z"/>
        </w:rPr>
      </w:pPr>
      <w:ins w:id="3197" w:author="Selyem Péter Ferenc" w:date="2025-05-05T11:44:00Z">
        <w:r>
          <w:t>│   │       api.js</w:t>
        </w:r>
      </w:ins>
    </w:p>
    <w:p w14:paraId="049DB70B" w14:textId="77777777" w:rsidR="00A5372E" w:rsidRDefault="00A5372E" w:rsidP="00A5372E">
      <w:pPr>
        <w:rPr>
          <w:ins w:id="3198" w:author="Selyem Péter Ferenc" w:date="2025-05-05T11:44:00Z"/>
        </w:rPr>
      </w:pPr>
      <w:ins w:id="3199" w:author="Selyem Péter Ferenc" w:date="2025-05-05T11:44:00Z">
        <w:r>
          <w:t>│   │       auth.js</w:t>
        </w:r>
      </w:ins>
    </w:p>
    <w:p w14:paraId="3183C124" w14:textId="77777777" w:rsidR="00A5372E" w:rsidRDefault="00A5372E" w:rsidP="00A5372E">
      <w:pPr>
        <w:rPr>
          <w:ins w:id="3200" w:author="Selyem Péter Ferenc" w:date="2025-05-05T11:44:00Z"/>
        </w:rPr>
      </w:pPr>
      <w:ins w:id="3201" w:author="Selyem Péter Ferenc" w:date="2025-05-05T11:44:00Z">
        <w:r>
          <w:t>│   │       exerciseLog.js</w:t>
        </w:r>
      </w:ins>
    </w:p>
    <w:p w14:paraId="269558FF" w14:textId="77777777" w:rsidR="00A5372E" w:rsidRDefault="00A5372E" w:rsidP="00A5372E">
      <w:pPr>
        <w:rPr>
          <w:ins w:id="3202" w:author="Selyem Péter Ferenc" w:date="2025-05-05T11:44:00Z"/>
        </w:rPr>
      </w:pPr>
      <w:ins w:id="3203" w:author="Selyem Péter Ferenc" w:date="2025-05-05T11:44:00Z">
        <w:r>
          <w:lastRenderedPageBreak/>
          <w:t>│   │       fetching.js</w:t>
        </w:r>
      </w:ins>
    </w:p>
    <w:p w14:paraId="4A83FD16" w14:textId="77777777" w:rsidR="00A5372E" w:rsidRDefault="00A5372E" w:rsidP="00A5372E">
      <w:pPr>
        <w:rPr>
          <w:ins w:id="3204" w:author="Selyem Péter Ferenc" w:date="2025-05-05T11:44:00Z"/>
        </w:rPr>
      </w:pPr>
      <w:ins w:id="3205" w:author="Selyem Péter Ferenc" w:date="2025-05-05T11:44:00Z">
        <w:r>
          <w:t>│   │       main.js</w:t>
        </w:r>
      </w:ins>
    </w:p>
    <w:p w14:paraId="449115A6" w14:textId="77777777" w:rsidR="00A5372E" w:rsidRDefault="00A5372E" w:rsidP="00A5372E">
      <w:pPr>
        <w:rPr>
          <w:ins w:id="3206" w:author="Selyem Péter Ferenc" w:date="2025-05-05T11:44:00Z"/>
        </w:rPr>
      </w:pPr>
      <w:ins w:id="3207" w:author="Selyem Péter Ferenc" w:date="2025-05-05T11:44:00Z">
        <w:r>
          <w:t>│   │       profile.js</w:t>
        </w:r>
      </w:ins>
    </w:p>
    <w:p w14:paraId="0CF86749" w14:textId="77777777" w:rsidR="00A5372E" w:rsidRDefault="00A5372E" w:rsidP="00A5372E">
      <w:pPr>
        <w:rPr>
          <w:ins w:id="3208" w:author="Selyem Péter Ferenc" w:date="2025-05-05T11:44:00Z"/>
        </w:rPr>
      </w:pPr>
      <w:ins w:id="3209" w:author="Selyem Péter Ferenc" w:date="2025-05-05T11:44:00Z">
        <w:r>
          <w:t>│   │       reg.js</w:t>
        </w:r>
      </w:ins>
    </w:p>
    <w:p w14:paraId="309F172A" w14:textId="77777777" w:rsidR="00A5372E" w:rsidRDefault="00A5372E" w:rsidP="00A5372E">
      <w:pPr>
        <w:rPr>
          <w:ins w:id="3210" w:author="Selyem Péter Ferenc" w:date="2025-05-05T11:44:00Z"/>
        </w:rPr>
      </w:pPr>
      <w:ins w:id="3211" w:author="Selyem Péter Ferenc" w:date="2025-05-05T11:44:00Z">
        <w:r>
          <w:t>│   │</w:t>
        </w:r>
      </w:ins>
    </w:p>
    <w:p w14:paraId="62487036" w14:textId="77777777" w:rsidR="00A5372E" w:rsidRDefault="00A5372E" w:rsidP="00A5372E">
      <w:pPr>
        <w:rPr>
          <w:ins w:id="3212" w:author="Selyem Péter Ferenc" w:date="2025-05-05T11:44:00Z"/>
        </w:rPr>
      </w:pPr>
      <w:ins w:id="3213" w:author="Selyem Péter Ferenc" w:date="2025-05-05T11:44:00Z">
        <w:r>
          <w:t>│   └───Style</w:t>
        </w:r>
      </w:ins>
    </w:p>
    <w:p w14:paraId="1005AC2D" w14:textId="77777777" w:rsidR="00A5372E" w:rsidRDefault="00A5372E" w:rsidP="00A5372E">
      <w:pPr>
        <w:rPr>
          <w:ins w:id="3214" w:author="Selyem Péter Ferenc" w:date="2025-05-05T11:44:00Z"/>
        </w:rPr>
      </w:pPr>
      <w:ins w:id="3215" w:author="Selyem Péter Ferenc" w:date="2025-05-05T11:44:00Z">
        <w:r>
          <w:t>│           adminStyle.css</w:t>
        </w:r>
      </w:ins>
    </w:p>
    <w:p w14:paraId="44AAE4AF" w14:textId="77777777" w:rsidR="00A5372E" w:rsidRDefault="00A5372E" w:rsidP="00A5372E">
      <w:pPr>
        <w:rPr>
          <w:ins w:id="3216" w:author="Selyem Péter Ferenc" w:date="2025-05-05T11:44:00Z"/>
        </w:rPr>
      </w:pPr>
      <w:ins w:id="3217" w:author="Selyem Péter Ferenc" w:date="2025-05-05T11:44:00Z">
        <w:r>
          <w:t>│           loginReg.css</w:t>
        </w:r>
      </w:ins>
    </w:p>
    <w:p w14:paraId="6B13D91A" w14:textId="77777777" w:rsidR="00A5372E" w:rsidRDefault="00A5372E" w:rsidP="00A5372E">
      <w:pPr>
        <w:rPr>
          <w:ins w:id="3218" w:author="Selyem Péter Ferenc" w:date="2025-05-05T11:44:00Z"/>
        </w:rPr>
      </w:pPr>
      <w:ins w:id="3219" w:author="Selyem Péter Ferenc" w:date="2025-05-05T11:44:00Z">
        <w:r>
          <w:t>│           profile.css</w:t>
        </w:r>
      </w:ins>
    </w:p>
    <w:p w14:paraId="737C97E1" w14:textId="77777777" w:rsidR="00A5372E" w:rsidRDefault="00A5372E" w:rsidP="00A5372E">
      <w:pPr>
        <w:rPr>
          <w:ins w:id="3220" w:author="Selyem Péter Ferenc" w:date="2025-05-05T11:44:00Z"/>
        </w:rPr>
      </w:pPr>
      <w:ins w:id="3221" w:author="Selyem Péter Ferenc" w:date="2025-05-05T11:44:00Z">
        <w:r>
          <w:t>│           regStyle.css</w:t>
        </w:r>
      </w:ins>
    </w:p>
    <w:p w14:paraId="0DDB8010" w14:textId="77777777" w:rsidR="00A5372E" w:rsidRDefault="00A5372E" w:rsidP="00A5372E">
      <w:pPr>
        <w:rPr>
          <w:ins w:id="3222" w:author="Selyem Péter Ferenc" w:date="2025-05-05T11:44:00Z"/>
        </w:rPr>
      </w:pPr>
      <w:ins w:id="3223" w:author="Selyem Péter Ferenc" w:date="2025-05-05T11:44:00Z">
        <w:r>
          <w:t>│           style.css</w:t>
        </w:r>
      </w:ins>
    </w:p>
    <w:p w14:paraId="38CC99E3" w14:textId="77777777" w:rsidR="00A5372E" w:rsidRDefault="00A5372E" w:rsidP="00A5372E">
      <w:pPr>
        <w:rPr>
          <w:ins w:id="3224" w:author="Selyem Péter Ferenc" w:date="2025-05-05T11:44:00Z"/>
        </w:rPr>
      </w:pPr>
      <w:ins w:id="3225" w:author="Selyem Péter Ferenc" w:date="2025-05-05T11:44:00Z">
        <w:r>
          <w:t>│           tickets.css</w:t>
        </w:r>
      </w:ins>
    </w:p>
    <w:p w14:paraId="1C387C86" w14:textId="77777777" w:rsidR="00A5372E" w:rsidRDefault="00A5372E" w:rsidP="00A5372E">
      <w:pPr>
        <w:rPr>
          <w:ins w:id="3226" w:author="Selyem Péter Ferenc" w:date="2025-05-05T11:44:00Z"/>
        </w:rPr>
      </w:pPr>
      <w:ins w:id="3227" w:author="Selyem Péter Ferenc" w:date="2025-05-05T11:44:00Z">
        <w:r>
          <w:t>│</w:t>
        </w:r>
      </w:ins>
    </w:p>
    <w:p w14:paraId="3E0DD91A" w14:textId="77777777" w:rsidR="00A5372E" w:rsidRDefault="00A5372E" w:rsidP="00A5372E">
      <w:pPr>
        <w:rPr>
          <w:ins w:id="3228" w:author="Selyem Péter Ferenc" w:date="2025-05-05T11:44:00Z"/>
        </w:rPr>
      </w:pPr>
      <w:ins w:id="3229" w:author="Selyem Péter Ferenc" w:date="2025-05-05T11:44:00Z">
        <w:r>
          <w:t>├───GymWebapp</w:t>
        </w:r>
      </w:ins>
    </w:p>
    <w:p w14:paraId="344E8BAB" w14:textId="77777777" w:rsidR="00A5372E" w:rsidRDefault="00A5372E" w:rsidP="00A5372E">
      <w:pPr>
        <w:rPr>
          <w:ins w:id="3230" w:author="Selyem Péter Ferenc" w:date="2025-05-05T11:44:00Z"/>
        </w:rPr>
      </w:pPr>
      <w:ins w:id="3231" w:author="Selyem Péter Ferenc" w:date="2025-05-05T11:44:00Z">
        <w:r>
          <w:t>│   │   GymWebapp.sln</w:t>
        </w:r>
      </w:ins>
    </w:p>
    <w:p w14:paraId="4450F510" w14:textId="77777777" w:rsidR="00A5372E" w:rsidRDefault="00A5372E" w:rsidP="00A5372E">
      <w:pPr>
        <w:rPr>
          <w:ins w:id="3232" w:author="Selyem Péter Ferenc" w:date="2025-05-05T11:44:00Z"/>
        </w:rPr>
      </w:pPr>
      <w:ins w:id="3233" w:author="Selyem Péter Ferenc" w:date="2025-05-05T11:44:00Z">
        <w:r>
          <w:t>│   │</w:t>
        </w:r>
      </w:ins>
    </w:p>
    <w:p w14:paraId="70D64DC3" w14:textId="77777777" w:rsidR="00A5372E" w:rsidRDefault="00A5372E" w:rsidP="00A5372E">
      <w:pPr>
        <w:rPr>
          <w:ins w:id="3234" w:author="Selyem Péter Ferenc" w:date="2025-05-05T11:44:00Z"/>
        </w:rPr>
      </w:pPr>
      <w:ins w:id="3235" w:author="Selyem Péter Ferenc" w:date="2025-05-05T11:44:00Z">
        <w:r>
          <w:t>│   ├───.vs</w:t>
        </w:r>
      </w:ins>
    </w:p>
    <w:p w14:paraId="687221B5" w14:textId="77777777" w:rsidR="00A5372E" w:rsidRDefault="00A5372E" w:rsidP="00A5372E">
      <w:pPr>
        <w:rPr>
          <w:ins w:id="3236" w:author="Selyem Péter Ferenc" w:date="2025-05-05T11:44:00Z"/>
        </w:rPr>
      </w:pPr>
      <w:ins w:id="3237" w:author="Selyem Péter Ferenc" w:date="2025-05-05T11:44:00Z">
        <w:r>
          <w:t>│   │   ├───GymWebapp</w:t>
        </w:r>
      </w:ins>
    </w:p>
    <w:p w14:paraId="7D83FDEF" w14:textId="77777777" w:rsidR="00A5372E" w:rsidRDefault="00A5372E" w:rsidP="00A5372E">
      <w:pPr>
        <w:rPr>
          <w:ins w:id="3238" w:author="Selyem Péter Ferenc" w:date="2025-05-05T11:44:00Z"/>
        </w:rPr>
      </w:pPr>
      <w:ins w:id="3239" w:author="Selyem Péter Ferenc" w:date="2025-05-05T11:44:00Z">
        <w:r>
          <w:t>│   │   │   ├───config</w:t>
        </w:r>
      </w:ins>
    </w:p>
    <w:p w14:paraId="4BB1AA37" w14:textId="77777777" w:rsidR="00A5372E" w:rsidRDefault="00A5372E" w:rsidP="00A5372E">
      <w:pPr>
        <w:rPr>
          <w:ins w:id="3240" w:author="Selyem Péter Ferenc" w:date="2025-05-05T11:44:00Z"/>
        </w:rPr>
      </w:pPr>
      <w:ins w:id="3241" w:author="Selyem Péter Ferenc" w:date="2025-05-05T11:44:00Z">
        <w:r>
          <w:t>│   │   │   │       applicationhost.config</w:t>
        </w:r>
      </w:ins>
    </w:p>
    <w:p w14:paraId="463DC426" w14:textId="77777777" w:rsidR="00A5372E" w:rsidRDefault="00A5372E" w:rsidP="00A5372E">
      <w:pPr>
        <w:rPr>
          <w:ins w:id="3242" w:author="Selyem Péter Ferenc" w:date="2025-05-05T11:44:00Z"/>
        </w:rPr>
      </w:pPr>
      <w:ins w:id="3243" w:author="Selyem Péter Ferenc" w:date="2025-05-05T11:44:00Z">
        <w:r>
          <w:t>│   │   │</w:t>
        </w:r>
      </w:ins>
    </w:p>
    <w:p w14:paraId="4A9AD30D" w14:textId="77777777" w:rsidR="00A5372E" w:rsidRDefault="00A5372E" w:rsidP="00A5372E">
      <w:pPr>
        <w:rPr>
          <w:ins w:id="3244" w:author="Selyem Péter Ferenc" w:date="2025-05-05T11:44:00Z"/>
        </w:rPr>
      </w:pPr>
      <w:ins w:id="3245" w:author="Selyem Péter Ferenc" w:date="2025-05-05T11:44:00Z">
        <w:r>
          <w:t>│   │   └───ProjectEvaluation</w:t>
        </w:r>
      </w:ins>
    </w:p>
    <w:p w14:paraId="309F6D1E" w14:textId="77777777" w:rsidR="00A5372E" w:rsidRDefault="00A5372E" w:rsidP="00A5372E">
      <w:pPr>
        <w:rPr>
          <w:ins w:id="3246" w:author="Selyem Péter Ferenc" w:date="2025-05-05T11:44:00Z"/>
        </w:rPr>
      </w:pPr>
      <w:ins w:id="3247" w:author="Selyem Péter Ferenc" w:date="2025-05-05T11:44:00Z">
        <w:r>
          <w:t>│   └───GymWebapp</w:t>
        </w:r>
      </w:ins>
    </w:p>
    <w:p w14:paraId="6F29F81B" w14:textId="77777777" w:rsidR="00A5372E" w:rsidRDefault="00A5372E" w:rsidP="00A5372E">
      <w:pPr>
        <w:rPr>
          <w:ins w:id="3248" w:author="Selyem Péter Ferenc" w:date="2025-05-05T11:44:00Z"/>
        </w:rPr>
      </w:pPr>
      <w:ins w:id="3249" w:author="Selyem Péter Ferenc" w:date="2025-05-05T11:44:00Z">
        <w:r>
          <w:t>│       │   appsettings.Development.json</w:t>
        </w:r>
      </w:ins>
    </w:p>
    <w:p w14:paraId="38200657" w14:textId="77777777" w:rsidR="00A5372E" w:rsidRDefault="00A5372E" w:rsidP="00A5372E">
      <w:pPr>
        <w:rPr>
          <w:ins w:id="3250" w:author="Selyem Péter Ferenc" w:date="2025-05-05T11:44:00Z"/>
        </w:rPr>
      </w:pPr>
      <w:ins w:id="3251" w:author="Selyem Péter Ferenc" w:date="2025-05-05T11:44:00Z">
        <w:r>
          <w:t>│       │   appsettings.json</w:t>
        </w:r>
      </w:ins>
    </w:p>
    <w:p w14:paraId="3FA00C0D" w14:textId="77777777" w:rsidR="00A5372E" w:rsidRDefault="00A5372E" w:rsidP="00A5372E">
      <w:pPr>
        <w:rPr>
          <w:ins w:id="3252" w:author="Selyem Péter Ferenc" w:date="2025-05-05T11:44:00Z"/>
        </w:rPr>
      </w:pPr>
      <w:ins w:id="3253" w:author="Selyem Péter Ferenc" w:date="2025-05-05T11:44:00Z">
        <w:r>
          <w:t>│       │   Gym.db</w:t>
        </w:r>
      </w:ins>
    </w:p>
    <w:p w14:paraId="79FB1D65" w14:textId="77777777" w:rsidR="00A5372E" w:rsidRDefault="00A5372E" w:rsidP="00A5372E">
      <w:pPr>
        <w:rPr>
          <w:ins w:id="3254" w:author="Selyem Péter Ferenc" w:date="2025-05-05T11:44:00Z"/>
        </w:rPr>
      </w:pPr>
      <w:ins w:id="3255" w:author="Selyem Péter Ferenc" w:date="2025-05-05T11:44:00Z">
        <w:r>
          <w:t>│       │   Gym.db-shm</w:t>
        </w:r>
      </w:ins>
    </w:p>
    <w:p w14:paraId="31A3A141" w14:textId="77777777" w:rsidR="00A5372E" w:rsidRDefault="00A5372E" w:rsidP="00A5372E">
      <w:pPr>
        <w:rPr>
          <w:ins w:id="3256" w:author="Selyem Péter Ferenc" w:date="2025-05-05T11:44:00Z"/>
        </w:rPr>
      </w:pPr>
      <w:ins w:id="3257" w:author="Selyem Péter Ferenc" w:date="2025-05-05T11:44:00Z">
        <w:r>
          <w:t>│       │   Gym.db-wal</w:t>
        </w:r>
      </w:ins>
    </w:p>
    <w:p w14:paraId="6D6E144D" w14:textId="77777777" w:rsidR="00A5372E" w:rsidRDefault="00A5372E" w:rsidP="00A5372E">
      <w:pPr>
        <w:rPr>
          <w:ins w:id="3258" w:author="Selyem Péter Ferenc" w:date="2025-05-05T11:44:00Z"/>
        </w:rPr>
      </w:pPr>
      <w:ins w:id="3259" w:author="Selyem Péter Ferenc" w:date="2025-05-05T11:44:00Z">
        <w:r>
          <w:t>│       │   GymWebapp.csproj</w:t>
        </w:r>
      </w:ins>
    </w:p>
    <w:p w14:paraId="330DB812" w14:textId="77777777" w:rsidR="00A5372E" w:rsidRDefault="00A5372E" w:rsidP="00A5372E">
      <w:pPr>
        <w:rPr>
          <w:ins w:id="3260" w:author="Selyem Péter Ferenc" w:date="2025-05-05T11:44:00Z"/>
        </w:rPr>
      </w:pPr>
      <w:ins w:id="3261" w:author="Selyem Péter Ferenc" w:date="2025-05-05T11:44:00Z">
        <w:r>
          <w:t>│       │   GymWebapp.csproj.user</w:t>
        </w:r>
      </w:ins>
    </w:p>
    <w:p w14:paraId="305B6C2C" w14:textId="77777777" w:rsidR="00A5372E" w:rsidRDefault="00A5372E" w:rsidP="00A5372E">
      <w:pPr>
        <w:rPr>
          <w:ins w:id="3262" w:author="Selyem Péter Ferenc" w:date="2025-05-05T11:44:00Z"/>
        </w:rPr>
      </w:pPr>
      <w:ins w:id="3263" w:author="Selyem Péter Ferenc" w:date="2025-05-05T11:44:00Z">
        <w:r>
          <w:t>│       │   GymWebapp.http</w:t>
        </w:r>
      </w:ins>
    </w:p>
    <w:p w14:paraId="3E51A176" w14:textId="77777777" w:rsidR="00A5372E" w:rsidRDefault="00A5372E" w:rsidP="00A5372E">
      <w:pPr>
        <w:rPr>
          <w:ins w:id="3264" w:author="Selyem Péter Ferenc" w:date="2025-05-05T11:44:00Z"/>
        </w:rPr>
      </w:pPr>
      <w:ins w:id="3265" w:author="Selyem Péter Ferenc" w:date="2025-05-05T11:44:00Z">
        <w:r>
          <w:t>│       │   Program.cs</w:t>
        </w:r>
      </w:ins>
    </w:p>
    <w:p w14:paraId="5CABFEA9" w14:textId="77777777" w:rsidR="00A5372E" w:rsidRDefault="00A5372E" w:rsidP="00A5372E">
      <w:pPr>
        <w:rPr>
          <w:ins w:id="3266" w:author="Selyem Péter Ferenc" w:date="2025-05-05T11:44:00Z"/>
        </w:rPr>
      </w:pPr>
      <w:ins w:id="3267" w:author="Selyem Péter Ferenc" w:date="2025-05-05T11:44:00Z">
        <w:r>
          <w:t>│       │</w:t>
        </w:r>
      </w:ins>
    </w:p>
    <w:p w14:paraId="47517103" w14:textId="77777777" w:rsidR="00A5372E" w:rsidRDefault="00A5372E" w:rsidP="00A5372E">
      <w:pPr>
        <w:rPr>
          <w:ins w:id="3268" w:author="Selyem Péter Ferenc" w:date="2025-05-05T11:44:00Z"/>
        </w:rPr>
      </w:pPr>
      <w:ins w:id="3269" w:author="Selyem Péter Ferenc" w:date="2025-05-05T11:44:00Z">
        <w:r>
          <w:lastRenderedPageBreak/>
          <w:t>│       │   └───Release</w:t>
        </w:r>
      </w:ins>
    </w:p>
    <w:p w14:paraId="1A695596" w14:textId="77777777" w:rsidR="00A5372E" w:rsidRDefault="00A5372E" w:rsidP="00A5372E">
      <w:pPr>
        <w:rPr>
          <w:ins w:id="3270" w:author="Selyem Péter Ferenc" w:date="2025-05-05T11:44:00Z"/>
        </w:rPr>
      </w:pPr>
      <w:ins w:id="3271" w:author="Selyem Péter Ferenc" w:date="2025-05-05T11:44:00Z">
        <w:r>
          <w:t>│       │       └───net8.0</w:t>
        </w:r>
      </w:ins>
    </w:p>
    <w:p w14:paraId="560518A2" w14:textId="77777777" w:rsidR="00A5372E" w:rsidRDefault="00A5372E" w:rsidP="00A5372E">
      <w:pPr>
        <w:rPr>
          <w:ins w:id="3272" w:author="Selyem Péter Ferenc" w:date="2025-05-05T11:44:00Z"/>
        </w:rPr>
      </w:pPr>
      <w:ins w:id="3273" w:author="Selyem Péter Ferenc" w:date="2025-05-05T11:44:00Z">
        <w:r>
          <w:t>│       ├───Controllers</w:t>
        </w:r>
      </w:ins>
    </w:p>
    <w:p w14:paraId="1C8EE116" w14:textId="77777777" w:rsidR="00A5372E" w:rsidRDefault="00A5372E" w:rsidP="00A5372E">
      <w:pPr>
        <w:rPr>
          <w:ins w:id="3274" w:author="Selyem Péter Ferenc" w:date="2025-05-05T11:44:00Z"/>
        </w:rPr>
      </w:pPr>
      <w:ins w:id="3275" w:author="Selyem Péter Ferenc" w:date="2025-05-05T11:44:00Z">
        <w:r>
          <w:t>│       │       AuthController.cs</w:t>
        </w:r>
      </w:ins>
    </w:p>
    <w:p w14:paraId="305DC17D" w14:textId="77777777" w:rsidR="00A5372E" w:rsidRDefault="00A5372E" w:rsidP="00A5372E">
      <w:pPr>
        <w:rPr>
          <w:ins w:id="3276" w:author="Selyem Péter Ferenc" w:date="2025-05-05T11:44:00Z"/>
        </w:rPr>
      </w:pPr>
      <w:ins w:id="3277" w:author="Selyem Péter Ferenc" w:date="2025-05-05T11:44:00Z">
        <w:r>
          <w:t>│       │       ClassController.cs</w:t>
        </w:r>
      </w:ins>
    </w:p>
    <w:p w14:paraId="17D4B09B" w14:textId="77777777" w:rsidR="00A5372E" w:rsidRDefault="00A5372E" w:rsidP="00A5372E">
      <w:pPr>
        <w:rPr>
          <w:ins w:id="3278" w:author="Selyem Péter Ferenc" w:date="2025-05-05T11:44:00Z"/>
        </w:rPr>
      </w:pPr>
      <w:ins w:id="3279" w:author="Selyem Péter Ferenc" w:date="2025-05-05T11:44:00Z">
        <w:r>
          <w:t>│       │       LoggingController.cs</w:t>
        </w:r>
      </w:ins>
    </w:p>
    <w:p w14:paraId="5587D5C4" w14:textId="77777777" w:rsidR="00A5372E" w:rsidRDefault="00A5372E" w:rsidP="00A5372E">
      <w:pPr>
        <w:rPr>
          <w:ins w:id="3280" w:author="Selyem Péter Ferenc" w:date="2025-05-05T11:44:00Z"/>
        </w:rPr>
      </w:pPr>
      <w:ins w:id="3281" w:author="Selyem Péter Ferenc" w:date="2025-05-05T11:44:00Z">
        <w:r>
          <w:t>│       │       TicketController.cs</w:t>
        </w:r>
      </w:ins>
    </w:p>
    <w:p w14:paraId="5720A787" w14:textId="77777777" w:rsidR="00A5372E" w:rsidRDefault="00A5372E" w:rsidP="00A5372E">
      <w:pPr>
        <w:rPr>
          <w:ins w:id="3282" w:author="Selyem Péter Ferenc" w:date="2025-05-05T11:44:00Z"/>
        </w:rPr>
      </w:pPr>
      <w:ins w:id="3283" w:author="Selyem Péter Ferenc" w:date="2025-05-05T11:44:00Z">
        <w:r>
          <w:t>│       │       UserController.cs</w:t>
        </w:r>
      </w:ins>
    </w:p>
    <w:p w14:paraId="1AC7D264" w14:textId="77777777" w:rsidR="00A5372E" w:rsidRDefault="00A5372E" w:rsidP="00A5372E">
      <w:pPr>
        <w:rPr>
          <w:ins w:id="3284" w:author="Selyem Péter Ferenc" w:date="2025-05-05T11:44:00Z"/>
        </w:rPr>
      </w:pPr>
      <w:ins w:id="3285" w:author="Selyem Péter Ferenc" w:date="2025-05-05T11:44:00Z">
        <w:r>
          <w:t>│       │</w:t>
        </w:r>
      </w:ins>
    </w:p>
    <w:p w14:paraId="7EDF12D4" w14:textId="77777777" w:rsidR="00A5372E" w:rsidRDefault="00A5372E" w:rsidP="00A5372E">
      <w:pPr>
        <w:rPr>
          <w:ins w:id="3286" w:author="Selyem Péter Ferenc" w:date="2025-05-05T11:44:00Z"/>
        </w:rPr>
      </w:pPr>
      <w:ins w:id="3287" w:author="Selyem Péter Ferenc" w:date="2025-05-05T11:44:00Z">
        <w:r>
          <w:t>│       ├───Mapper</w:t>
        </w:r>
      </w:ins>
    </w:p>
    <w:p w14:paraId="4EE23A50" w14:textId="77777777" w:rsidR="00A5372E" w:rsidRDefault="00A5372E" w:rsidP="00A5372E">
      <w:pPr>
        <w:rPr>
          <w:ins w:id="3288" w:author="Selyem Péter Ferenc" w:date="2025-05-05T11:44:00Z"/>
        </w:rPr>
      </w:pPr>
      <w:ins w:id="3289" w:author="Selyem Péter Ferenc" w:date="2025-05-05T11:44:00Z">
        <w:r>
          <w:t>│       │       MapperConfig.cs</w:t>
        </w:r>
      </w:ins>
    </w:p>
    <w:p w14:paraId="57E3ED19" w14:textId="77777777" w:rsidR="00A5372E" w:rsidRDefault="00A5372E" w:rsidP="00A5372E">
      <w:pPr>
        <w:rPr>
          <w:ins w:id="3290" w:author="Selyem Péter Ferenc" w:date="2025-05-05T11:44:00Z"/>
        </w:rPr>
      </w:pPr>
      <w:ins w:id="3291" w:author="Selyem Péter Ferenc" w:date="2025-05-05T11:44:00Z">
        <w:r>
          <w:t>│       │</w:t>
        </w:r>
      </w:ins>
    </w:p>
    <w:p w14:paraId="5E0BB059" w14:textId="77777777" w:rsidR="00A5372E" w:rsidRDefault="00A5372E" w:rsidP="00A5372E">
      <w:pPr>
        <w:rPr>
          <w:ins w:id="3292" w:author="Selyem Péter Ferenc" w:date="2025-05-05T11:44:00Z"/>
        </w:rPr>
      </w:pPr>
      <w:ins w:id="3293" w:author="Selyem Péter Ferenc" w:date="2025-05-05T11:44:00Z">
        <w:r>
          <w:t>│       ├───Middlewares</w:t>
        </w:r>
      </w:ins>
    </w:p>
    <w:p w14:paraId="01791F20" w14:textId="77777777" w:rsidR="00A5372E" w:rsidRDefault="00A5372E" w:rsidP="00A5372E">
      <w:pPr>
        <w:rPr>
          <w:ins w:id="3294" w:author="Selyem Péter Ferenc" w:date="2025-05-05T11:44:00Z"/>
        </w:rPr>
      </w:pPr>
      <w:ins w:id="3295" w:author="Selyem Péter Ferenc" w:date="2025-05-05T11:44:00Z">
        <w:r>
          <w:t>│       │       ExceptionMiddleware.cs</w:t>
        </w:r>
      </w:ins>
    </w:p>
    <w:p w14:paraId="1EABCB78" w14:textId="77777777" w:rsidR="00A5372E" w:rsidRDefault="00A5372E" w:rsidP="00A5372E">
      <w:pPr>
        <w:rPr>
          <w:ins w:id="3296" w:author="Selyem Péter Ferenc" w:date="2025-05-05T11:44:00Z"/>
        </w:rPr>
      </w:pPr>
      <w:ins w:id="3297" w:author="Selyem Péter Ferenc" w:date="2025-05-05T11:44:00Z">
        <w:r>
          <w:t>│       │</w:t>
        </w:r>
      </w:ins>
    </w:p>
    <w:p w14:paraId="3FA980F4" w14:textId="77777777" w:rsidR="00A5372E" w:rsidRDefault="00A5372E" w:rsidP="00A5372E">
      <w:pPr>
        <w:rPr>
          <w:ins w:id="3298" w:author="Selyem Péter Ferenc" w:date="2025-05-05T11:44:00Z"/>
        </w:rPr>
      </w:pPr>
      <w:ins w:id="3299" w:author="Selyem Péter Ferenc" w:date="2025-05-05T11:44:00Z">
        <w:r>
          <w:t>│       ├───Migrations</w:t>
        </w:r>
      </w:ins>
    </w:p>
    <w:p w14:paraId="64C4E51F" w14:textId="77777777" w:rsidR="00A5372E" w:rsidRDefault="00A5372E" w:rsidP="00A5372E">
      <w:pPr>
        <w:rPr>
          <w:ins w:id="3300" w:author="Selyem Péter Ferenc" w:date="2025-05-05T11:44:00Z"/>
        </w:rPr>
      </w:pPr>
      <w:ins w:id="3301" w:author="Selyem Péter Ferenc" w:date="2025-05-05T11:44:00Z">
        <w:r>
          <w:t>│       │       20250108122030_Init.cs</w:t>
        </w:r>
      </w:ins>
    </w:p>
    <w:p w14:paraId="7096BB90" w14:textId="77777777" w:rsidR="00A5372E" w:rsidRDefault="00A5372E" w:rsidP="00A5372E">
      <w:pPr>
        <w:rPr>
          <w:ins w:id="3302" w:author="Selyem Péter Ferenc" w:date="2025-05-05T11:44:00Z"/>
        </w:rPr>
      </w:pPr>
      <w:ins w:id="3303" w:author="Selyem Péter Ferenc" w:date="2025-05-05T11:44:00Z">
        <w:r>
          <w:t>│       │       20250108122030_Init.Designer.cs</w:t>
        </w:r>
      </w:ins>
    </w:p>
    <w:p w14:paraId="61A67354" w14:textId="77777777" w:rsidR="00A5372E" w:rsidRDefault="00A5372E" w:rsidP="00A5372E">
      <w:pPr>
        <w:rPr>
          <w:ins w:id="3304" w:author="Selyem Péter Ferenc" w:date="2025-05-05T11:44:00Z"/>
        </w:rPr>
      </w:pPr>
      <w:ins w:id="3305" w:author="Selyem Péter Ferenc" w:date="2025-05-05T11:44:00Z">
        <w:r>
          <w:t>│       │       20250117124843_BoughtTicket_Change.cs</w:t>
        </w:r>
      </w:ins>
    </w:p>
    <w:p w14:paraId="49A34CA2" w14:textId="77777777" w:rsidR="00A5372E" w:rsidRDefault="00A5372E" w:rsidP="00A5372E">
      <w:pPr>
        <w:rPr>
          <w:ins w:id="3306" w:author="Selyem Péter Ferenc" w:date="2025-05-05T11:44:00Z"/>
        </w:rPr>
      </w:pPr>
      <w:ins w:id="3307" w:author="Selyem Péter Ferenc" w:date="2025-05-05T11:44:00Z">
        <w:r>
          <w:t>│       │       20250117124843_BoughtTicket_Change.Designer.cs</w:t>
        </w:r>
      </w:ins>
    </w:p>
    <w:p w14:paraId="18BFCB01" w14:textId="77777777" w:rsidR="00A5372E" w:rsidRDefault="00A5372E" w:rsidP="00A5372E">
      <w:pPr>
        <w:rPr>
          <w:ins w:id="3308" w:author="Selyem Péter Ferenc" w:date="2025-05-05T11:44:00Z"/>
        </w:rPr>
      </w:pPr>
      <w:ins w:id="3309" w:author="Selyem Péter Ferenc" w:date="2025-05-05T11:44:00Z">
        <w:r>
          <w:t>│       │       20250117133709_ActiceTicketTable.cs</w:t>
        </w:r>
      </w:ins>
    </w:p>
    <w:p w14:paraId="10DBAB46" w14:textId="77777777" w:rsidR="00A5372E" w:rsidRDefault="00A5372E" w:rsidP="00A5372E">
      <w:pPr>
        <w:rPr>
          <w:ins w:id="3310" w:author="Selyem Péter Ferenc" w:date="2025-05-05T11:44:00Z"/>
        </w:rPr>
      </w:pPr>
      <w:ins w:id="3311" w:author="Selyem Péter Ferenc" w:date="2025-05-05T11:44:00Z">
        <w:r>
          <w:t>│       │       20250117133709_ActiceTicketTable.Designer.cs</w:t>
        </w:r>
      </w:ins>
    </w:p>
    <w:p w14:paraId="564661F6" w14:textId="77777777" w:rsidR="00A5372E" w:rsidRDefault="00A5372E" w:rsidP="00A5372E">
      <w:pPr>
        <w:rPr>
          <w:ins w:id="3312" w:author="Selyem Péter Ferenc" w:date="2025-05-05T11:44:00Z"/>
        </w:rPr>
      </w:pPr>
      <w:ins w:id="3313" w:author="Selyem Péter Ferenc" w:date="2025-05-05T11:44:00Z">
        <w:r>
          <w:t>│       │       20250129144714_imageTicketTest.cs</w:t>
        </w:r>
      </w:ins>
    </w:p>
    <w:p w14:paraId="652909C9" w14:textId="77777777" w:rsidR="00A5372E" w:rsidRDefault="00A5372E" w:rsidP="00A5372E">
      <w:pPr>
        <w:rPr>
          <w:ins w:id="3314" w:author="Selyem Péter Ferenc" w:date="2025-05-05T11:44:00Z"/>
        </w:rPr>
      </w:pPr>
      <w:ins w:id="3315" w:author="Selyem Péter Ferenc" w:date="2025-05-05T11:44:00Z">
        <w:r>
          <w:t>│       │       20250129144714_imageTicketTest.Designer.cs</w:t>
        </w:r>
      </w:ins>
    </w:p>
    <w:p w14:paraId="726941AD" w14:textId="77777777" w:rsidR="00A5372E" w:rsidRDefault="00A5372E" w:rsidP="00A5372E">
      <w:pPr>
        <w:rPr>
          <w:ins w:id="3316" w:author="Selyem Péter Ferenc" w:date="2025-05-05T11:44:00Z"/>
        </w:rPr>
      </w:pPr>
      <w:ins w:id="3317" w:author="Selyem Péter Ferenc" w:date="2025-05-05T11:44:00Z">
        <w:r>
          <w:t>│       │       20250206130353_PicturesAndTrainerExpertiseAdded.cs</w:t>
        </w:r>
      </w:ins>
    </w:p>
    <w:p w14:paraId="4B098BFF" w14:textId="77777777" w:rsidR="00A5372E" w:rsidRDefault="00A5372E" w:rsidP="00A5372E">
      <w:pPr>
        <w:rPr>
          <w:ins w:id="3318" w:author="Selyem Péter Ferenc" w:date="2025-05-05T11:44:00Z"/>
        </w:rPr>
      </w:pPr>
      <w:ins w:id="3319" w:author="Selyem Péter Ferenc" w:date="2025-05-05T11:44:00Z">
        <w:r>
          <w:t>│       │       20250206130353_PicturesAndTrainerExpertiseAdded.Designer.cs</w:t>
        </w:r>
      </w:ins>
    </w:p>
    <w:p w14:paraId="484CA31B" w14:textId="77777777" w:rsidR="00A5372E" w:rsidRDefault="00A5372E" w:rsidP="00A5372E">
      <w:pPr>
        <w:rPr>
          <w:ins w:id="3320" w:author="Selyem Péter Ferenc" w:date="2025-05-05T11:44:00Z"/>
        </w:rPr>
      </w:pPr>
      <w:ins w:id="3321" w:author="Selyem Péter Ferenc" w:date="2025-05-05T11:44:00Z">
        <w:r>
          <w:t>│       │       20250224115939_ClassAttendeeTable.cs</w:t>
        </w:r>
      </w:ins>
    </w:p>
    <w:p w14:paraId="3F1A2B1C" w14:textId="77777777" w:rsidR="00A5372E" w:rsidRDefault="00A5372E" w:rsidP="00A5372E">
      <w:pPr>
        <w:rPr>
          <w:ins w:id="3322" w:author="Selyem Péter Ferenc" w:date="2025-05-05T11:44:00Z"/>
        </w:rPr>
      </w:pPr>
      <w:ins w:id="3323" w:author="Selyem Péter Ferenc" w:date="2025-05-05T11:44:00Z">
        <w:r>
          <w:t>│       │       20250224115939_ClassAttendeeTable.Designer.cs</w:t>
        </w:r>
      </w:ins>
    </w:p>
    <w:p w14:paraId="69F4A504" w14:textId="77777777" w:rsidR="00A5372E" w:rsidRDefault="00A5372E" w:rsidP="00A5372E">
      <w:pPr>
        <w:rPr>
          <w:ins w:id="3324" w:author="Selyem Péter Ferenc" w:date="2025-05-05T11:44:00Z"/>
        </w:rPr>
      </w:pPr>
      <w:ins w:id="3325" w:author="Selyem Péter Ferenc" w:date="2025-05-05T11:44:00Z">
        <w:r>
          <w:t>│       │       20250402114201_Exercise_log.cs</w:t>
        </w:r>
      </w:ins>
    </w:p>
    <w:p w14:paraId="696B6E1B" w14:textId="77777777" w:rsidR="00A5372E" w:rsidRDefault="00A5372E" w:rsidP="00A5372E">
      <w:pPr>
        <w:rPr>
          <w:ins w:id="3326" w:author="Selyem Péter Ferenc" w:date="2025-05-05T11:44:00Z"/>
        </w:rPr>
      </w:pPr>
      <w:ins w:id="3327" w:author="Selyem Péter Ferenc" w:date="2025-05-05T11:44:00Z">
        <w:r>
          <w:t>│       │       20250402114201_Exercise_log.Designer.cs</w:t>
        </w:r>
      </w:ins>
    </w:p>
    <w:p w14:paraId="596BF1FA" w14:textId="77777777" w:rsidR="00A5372E" w:rsidRDefault="00A5372E" w:rsidP="00A5372E">
      <w:pPr>
        <w:rPr>
          <w:ins w:id="3328" w:author="Selyem Péter Ferenc" w:date="2025-05-05T11:44:00Z"/>
        </w:rPr>
      </w:pPr>
      <w:ins w:id="3329" w:author="Selyem Péter Ferenc" w:date="2025-05-05T11:44:00Z">
        <w:r>
          <w:t>│       │       20250427123523_activeTicketRework.cs</w:t>
        </w:r>
      </w:ins>
    </w:p>
    <w:p w14:paraId="1D2EDA71" w14:textId="77777777" w:rsidR="00A5372E" w:rsidRDefault="00A5372E" w:rsidP="00A5372E">
      <w:pPr>
        <w:rPr>
          <w:ins w:id="3330" w:author="Selyem Péter Ferenc" w:date="2025-05-05T11:44:00Z"/>
        </w:rPr>
      </w:pPr>
      <w:ins w:id="3331" w:author="Selyem Péter Ferenc" w:date="2025-05-05T11:44:00Z">
        <w:r>
          <w:t>│       │       20250427123523_activeTicketRework.Designer.cs</w:t>
        </w:r>
      </w:ins>
    </w:p>
    <w:p w14:paraId="297ED3A1" w14:textId="77777777" w:rsidR="00A5372E" w:rsidRDefault="00A5372E" w:rsidP="00A5372E">
      <w:pPr>
        <w:rPr>
          <w:ins w:id="3332" w:author="Selyem Péter Ferenc" w:date="2025-05-05T11:44:00Z"/>
        </w:rPr>
      </w:pPr>
      <w:ins w:id="3333" w:author="Selyem Péter Ferenc" w:date="2025-05-05T11:44:00Z">
        <w:r>
          <w:t>│       │       20250427123850_activeTicketRework2.cs</w:t>
        </w:r>
      </w:ins>
    </w:p>
    <w:p w14:paraId="01899245" w14:textId="77777777" w:rsidR="00A5372E" w:rsidRDefault="00A5372E" w:rsidP="00A5372E">
      <w:pPr>
        <w:rPr>
          <w:ins w:id="3334" w:author="Selyem Péter Ferenc" w:date="2025-05-05T11:44:00Z"/>
        </w:rPr>
      </w:pPr>
      <w:ins w:id="3335" w:author="Selyem Péter Ferenc" w:date="2025-05-05T11:44:00Z">
        <w:r>
          <w:lastRenderedPageBreak/>
          <w:t>│       │       20250427123850_activeTicketRework2.Designer.cs</w:t>
        </w:r>
      </w:ins>
    </w:p>
    <w:p w14:paraId="15BD1F2F" w14:textId="77777777" w:rsidR="00A5372E" w:rsidRDefault="00A5372E" w:rsidP="00A5372E">
      <w:pPr>
        <w:rPr>
          <w:ins w:id="3336" w:author="Selyem Péter Ferenc" w:date="2025-05-05T11:44:00Z"/>
        </w:rPr>
      </w:pPr>
      <w:ins w:id="3337" w:author="Selyem Péter Ferenc" w:date="2025-05-05T11:44:00Z">
        <w:r>
          <w:t>│       │       20250501093026_classNoPrice.cs</w:t>
        </w:r>
      </w:ins>
    </w:p>
    <w:p w14:paraId="136217CF" w14:textId="77777777" w:rsidR="00A5372E" w:rsidRDefault="00A5372E" w:rsidP="00A5372E">
      <w:pPr>
        <w:rPr>
          <w:ins w:id="3338" w:author="Selyem Péter Ferenc" w:date="2025-05-05T11:44:00Z"/>
        </w:rPr>
      </w:pPr>
      <w:ins w:id="3339" w:author="Selyem Péter Ferenc" w:date="2025-05-05T11:44:00Z">
        <w:r>
          <w:t>│       │       20250501093026_classNoPrice.Designer.cs</w:t>
        </w:r>
      </w:ins>
    </w:p>
    <w:p w14:paraId="353814FD" w14:textId="77777777" w:rsidR="00A5372E" w:rsidRDefault="00A5372E" w:rsidP="00A5372E">
      <w:pPr>
        <w:rPr>
          <w:ins w:id="3340" w:author="Selyem Péter Ferenc" w:date="2025-05-05T11:44:00Z"/>
        </w:rPr>
      </w:pPr>
      <w:ins w:id="3341" w:author="Selyem Péter Ferenc" w:date="2025-05-05T11:44:00Z">
        <w:r>
          <w:t>│       │       DataContextModelSnapshot.cs</w:t>
        </w:r>
      </w:ins>
    </w:p>
    <w:p w14:paraId="4389F342" w14:textId="77777777" w:rsidR="00A5372E" w:rsidRDefault="00A5372E" w:rsidP="00A5372E">
      <w:pPr>
        <w:rPr>
          <w:ins w:id="3342" w:author="Selyem Péter Ferenc" w:date="2025-05-05T11:44:00Z"/>
        </w:rPr>
      </w:pPr>
      <w:ins w:id="3343" w:author="Selyem Péter Ferenc" w:date="2025-05-05T11:44:00Z">
        <w:r>
          <w:t>│       │</w:t>
        </w:r>
      </w:ins>
    </w:p>
    <w:p w14:paraId="1E45F5CB" w14:textId="77777777" w:rsidR="00A5372E" w:rsidRDefault="00A5372E" w:rsidP="00A5372E">
      <w:pPr>
        <w:rPr>
          <w:ins w:id="3344" w:author="Selyem Péter Ferenc" w:date="2025-05-05T11:44:00Z"/>
        </w:rPr>
      </w:pPr>
      <w:ins w:id="3345" w:author="Selyem Péter Ferenc" w:date="2025-05-05T11:44:00Z">
        <w:r>
          <w:t>│       ├───Model</w:t>
        </w:r>
      </w:ins>
    </w:p>
    <w:p w14:paraId="7CF34190" w14:textId="77777777" w:rsidR="00A5372E" w:rsidRDefault="00A5372E" w:rsidP="00A5372E">
      <w:pPr>
        <w:rPr>
          <w:ins w:id="3346" w:author="Selyem Péter Ferenc" w:date="2025-05-05T11:44:00Z"/>
        </w:rPr>
      </w:pPr>
      <w:ins w:id="3347" w:author="Selyem Péter Ferenc" w:date="2025-05-05T11:44:00Z">
        <w:r>
          <w:t>│       │   │   DataContext.cs</w:t>
        </w:r>
      </w:ins>
    </w:p>
    <w:p w14:paraId="1B2722D5" w14:textId="77777777" w:rsidR="00A5372E" w:rsidRDefault="00A5372E" w:rsidP="00A5372E">
      <w:pPr>
        <w:rPr>
          <w:ins w:id="3348" w:author="Selyem Péter Ferenc" w:date="2025-05-05T11:44:00Z"/>
        </w:rPr>
      </w:pPr>
      <w:ins w:id="3349" w:author="Selyem Péter Ferenc" w:date="2025-05-05T11:44:00Z">
        <w:r>
          <w:t>│       │   │</w:t>
        </w:r>
      </w:ins>
    </w:p>
    <w:p w14:paraId="4770000C" w14:textId="77777777" w:rsidR="00A5372E" w:rsidRDefault="00A5372E" w:rsidP="00A5372E">
      <w:pPr>
        <w:rPr>
          <w:ins w:id="3350" w:author="Selyem Péter Ferenc" w:date="2025-05-05T11:44:00Z"/>
        </w:rPr>
      </w:pPr>
      <w:ins w:id="3351" w:author="Selyem Péter Ferenc" w:date="2025-05-05T11:44:00Z">
        <w:r>
          <w:t>│       │   ├───Data</w:t>
        </w:r>
      </w:ins>
    </w:p>
    <w:p w14:paraId="2EBEAED1" w14:textId="77777777" w:rsidR="00A5372E" w:rsidRDefault="00A5372E" w:rsidP="00A5372E">
      <w:pPr>
        <w:rPr>
          <w:ins w:id="3352" w:author="Selyem Péter Ferenc" w:date="2025-05-05T11:44:00Z"/>
        </w:rPr>
      </w:pPr>
      <w:ins w:id="3353" w:author="Selyem Péter Ferenc" w:date="2025-05-05T11:44:00Z">
        <w:r>
          <w:t>│       │   │       ActiveTicket.cs</w:t>
        </w:r>
      </w:ins>
    </w:p>
    <w:p w14:paraId="64455553" w14:textId="77777777" w:rsidR="00A5372E" w:rsidRDefault="00A5372E" w:rsidP="00A5372E">
      <w:pPr>
        <w:rPr>
          <w:ins w:id="3354" w:author="Selyem Péter Ferenc" w:date="2025-05-05T11:44:00Z"/>
        </w:rPr>
      </w:pPr>
      <w:ins w:id="3355" w:author="Selyem Péter Ferenc" w:date="2025-05-05T11:44:00Z">
        <w:r>
          <w:t>│       │   │       BougthTicket.cs</w:t>
        </w:r>
      </w:ins>
    </w:p>
    <w:p w14:paraId="52E74358" w14:textId="77777777" w:rsidR="00A5372E" w:rsidRDefault="00A5372E" w:rsidP="00A5372E">
      <w:pPr>
        <w:rPr>
          <w:ins w:id="3356" w:author="Selyem Péter Ferenc" w:date="2025-05-05T11:44:00Z"/>
        </w:rPr>
      </w:pPr>
      <w:ins w:id="3357" w:author="Selyem Péter Ferenc" w:date="2025-05-05T11:44:00Z">
        <w:r>
          <w:t>│       │   │       Class.cs</w:t>
        </w:r>
      </w:ins>
    </w:p>
    <w:p w14:paraId="0D0F59EB" w14:textId="77777777" w:rsidR="00A5372E" w:rsidRDefault="00A5372E" w:rsidP="00A5372E">
      <w:pPr>
        <w:rPr>
          <w:ins w:id="3358" w:author="Selyem Péter Ferenc" w:date="2025-05-05T11:44:00Z"/>
        </w:rPr>
      </w:pPr>
      <w:ins w:id="3359" w:author="Selyem Péter Ferenc" w:date="2025-05-05T11:44:00Z">
        <w:r>
          <w:t>│       │   │       ClassAttendee.cs</w:t>
        </w:r>
      </w:ins>
    </w:p>
    <w:p w14:paraId="20F942C5" w14:textId="77777777" w:rsidR="00A5372E" w:rsidRDefault="00A5372E" w:rsidP="00A5372E">
      <w:pPr>
        <w:rPr>
          <w:ins w:id="3360" w:author="Selyem Péter Ferenc" w:date="2025-05-05T11:44:00Z"/>
        </w:rPr>
      </w:pPr>
      <w:ins w:id="3361" w:author="Selyem Péter Ferenc" w:date="2025-05-05T11:44:00Z">
        <w:r>
          <w:t>│       │   │       Exercise.cs</w:t>
        </w:r>
      </w:ins>
    </w:p>
    <w:p w14:paraId="15835477" w14:textId="77777777" w:rsidR="00A5372E" w:rsidRDefault="00A5372E" w:rsidP="00A5372E">
      <w:pPr>
        <w:rPr>
          <w:ins w:id="3362" w:author="Selyem Péter Ferenc" w:date="2025-05-05T11:44:00Z"/>
        </w:rPr>
      </w:pPr>
      <w:ins w:id="3363" w:author="Selyem Péter Ferenc" w:date="2025-05-05T11:44:00Z">
        <w:r>
          <w:t>│       │   │       Log.cs</w:t>
        </w:r>
      </w:ins>
    </w:p>
    <w:p w14:paraId="6A4C04FD" w14:textId="77777777" w:rsidR="00A5372E" w:rsidRDefault="00A5372E" w:rsidP="00A5372E">
      <w:pPr>
        <w:rPr>
          <w:ins w:id="3364" w:author="Selyem Péter Ferenc" w:date="2025-05-05T11:44:00Z"/>
        </w:rPr>
      </w:pPr>
      <w:ins w:id="3365" w:author="Selyem Péter Ferenc" w:date="2025-05-05T11:44:00Z">
        <w:r>
          <w:t>│       │   │       TicketType.cs</w:t>
        </w:r>
      </w:ins>
    </w:p>
    <w:p w14:paraId="01683AC0" w14:textId="77777777" w:rsidR="00A5372E" w:rsidRDefault="00A5372E" w:rsidP="00A5372E">
      <w:pPr>
        <w:rPr>
          <w:ins w:id="3366" w:author="Selyem Péter Ferenc" w:date="2025-05-05T11:44:00Z"/>
        </w:rPr>
      </w:pPr>
      <w:ins w:id="3367" w:author="Selyem Péter Ferenc" w:date="2025-05-05T11:44:00Z">
        <w:r>
          <w:t>│       │   │       Trainer.cs</w:t>
        </w:r>
      </w:ins>
    </w:p>
    <w:p w14:paraId="16A28D40" w14:textId="77777777" w:rsidR="00A5372E" w:rsidRDefault="00A5372E" w:rsidP="00A5372E">
      <w:pPr>
        <w:rPr>
          <w:ins w:id="3368" w:author="Selyem Péter Ferenc" w:date="2025-05-05T11:44:00Z"/>
        </w:rPr>
      </w:pPr>
      <w:ins w:id="3369" w:author="Selyem Péter Ferenc" w:date="2025-05-05T11:44:00Z">
        <w:r>
          <w:t>│       │   │       User.cs</w:t>
        </w:r>
      </w:ins>
    </w:p>
    <w:p w14:paraId="75119E40" w14:textId="77777777" w:rsidR="00A5372E" w:rsidRDefault="00A5372E" w:rsidP="00A5372E">
      <w:pPr>
        <w:rPr>
          <w:ins w:id="3370" w:author="Selyem Péter Ferenc" w:date="2025-05-05T11:44:00Z"/>
        </w:rPr>
      </w:pPr>
      <w:ins w:id="3371" w:author="Selyem Péter Ferenc" w:date="2025-05-05T11:44:00Z">
        <w:r>
          <w:t>│       │   │</w:t>
        </w:r>
      </w:ins>
    </w:p>
    <w:p w14:paraId="3FF0E5F6" w14:textId="77777777" w:rsidR="00A5372E" w:rsidRDefault="00A5372E" w:rsidP="00A5372E">
      <w:pPr>
        <w:rPr>
          <w:ins w:id="3372" w:author="Selyem Péter Ferenc" w:date="2025-05-05T11:44:00Z"/>
        </w:rPr>
      </w:pPr>
      <w:ins w:id="3373" w:author="Selyem Péter Ferenc" w:date="2025-05-05T11:44:00Z">
        <w:r>
          <w:t>│       │   └───Dtos</w:t>
        </w:r>
      </w:ins>
    </w:p>
    <w:p w14:paraId="17B2F565" w14:textId="77777777" w:rsidR="00A5372E" w:rsidRDefault="00A5372E" w:rsidP="00A5372E">
      <w:pPr>
        <w:rPr>
          <w:ins w:id="3374" w:author="Selyem Péter Ferenc" w:date="2025-05-05T11:44:00Z"/>
        </w:rPr>
      </w:pPr>
      <w:ins w:id="3375" w:author="Selyem Péter Ferenc" w:date="2025-05-05T11:44:00Z">
        <w:r>
          <w:t>│       │           ClassDto.cs</w:t>
        </w:r>
      </w:ins>
    </w:p>
    <w:p w14:paraId="477CF42A" w14:textId="77777777" w:rsidR="00A5372E" w:rsidRDefault="00A5372E" w:rsidP="00A5372E">
      <w:pPr>
        <w:rPr>
          <w:ins w:id="3376" w:author="Selyem Péter Ferenc" w:date="2025-05-05T11:44:00Z"/>
        </w:rPr>
      </w:pPr>
      <w:ins w:id="3377" w:author="Selyem Péter Ferenc" w:date="2025-05-05T11:44:00Z">
        <w:r>
          <w:t>│       │           ImageDto.cs</w:t>
        </w:r>
      </w:ins>
    </w:p>
    <w:p w14:paraId="1FAFCC3F" w14:textId="77777777" w:rsidR="00A5372E" w:rsidRDefault="00A5372E" w:rsidP="00A5372E">
      <w:pPr>
        <w:rPr>
          <w:ins w:id="3378" w:author="Selyem Péter Ferenc" w:date="2025-05-05T11:44:00Z"/>
        </w:rPr>
      </w:pPr>
      <w:ins w:id="3379" w:author="Selyem Péter Ferenc" w:date="2025-05-05T11:44:00Z">
        <w:r>
          <w:t>│       │           LogDto.cs</w:t>
        </w:r>
      </w:ins>
    </w:p>
    <w:p w14:paraId="363B5053" w14:textId="77777777" w:rsidR="00A5372E" w:rsidRDefault="00A5372E" w:rsidP="00A5372E">
      <w:pPr>
        <w:rPr>
          <w:ins w:id="3380" w:author="Selyem Péter Ferenc" w:date="2025-05-05T11:44:00Z"/>
        </w:rPr>
      </w:pPr>
      <w:ins w:id="3381" w:author="Selyem Péter Ferenc" w:date="2025-05-05T11:44:00Z">
        <w:r>
          <w:t>│       │           TicketDto.cs</w:t>
        </w:r>
      </w:ins>
    </w:p>
    <w:p w14:paraId="1C8545EA" w14:textId="77777777" w:rsidR="00A5372E" w:rsidRDefault="00A5372E" w:rsidP="00A5372E">
      <w:pPr>
        <w:rPr>
          <w:ins w:id="3382" w:author="Selyem Péter Ferenc" w:date="2025-05-05T11:44:00Z"/>
        </w:rPr>
      </w:pPr>
      <w:ins w:id="3383" w:author="Selyem Péter Ferenc" w:date="2025-05-05T11:44:00Z">
        <w:r>
          <w:t>│       │           UserDto.cs</w:t>
        </w:r>
      </w:ins>
    </w:p>
    <w:p w14:paraId="3FD7D99B" w14:textId="77777777" w:rsidR="00A5372E" w:rsidRDefault="00A5372E" w:rsidP="00A5372E">
      <w:pPr>
        <w:rPr>
          <w:ins w:id="3384" w:author="Selyem Péter Ferenc" w:date="2025-05-05T11:44:00Z"/>
        </w:rPr>
      </w:pPr>
      <w:ins w:id="3385" w:author="Selyem Péter Ferenc" w:date="2025-05-05T11:44:00Z">
        <w:r>
          <w:t>│       │</w:t>
        </w:r>
      </w:ins>
    </w:p>
    <w:p w14:paraId="6BE41B59" w14:textId="7A2E79B3" w:rsidR="00A5372E" w:rsidRDefault="00A5372E">
      <w:pPr>
        <w:rPr>
          <w:ins w:id="3386" w:author="Selyem Péter Ferenc" w:date="2025-05-05T11:44:00Z"/>
        </w:rPr>
      </w:pPr>
      <w:ins w:id="3387" w:author="Selyem Péter Ferenc" w:date="2025-05-05T11:44:00Z">
        <w:r>
          <w:t>│       ├───obj</w:t>
        </w:r>
      </w:ins>
    </w:p>
    <w:p w14:paraId="28FA065E" w14:textId="77777777" w:rsidR="00A5372E" w:rsidRDefault="00A5372E" w:rsidP="00A5372E">
      <w:pPr>
        <w:rPr>
          <w:ins w:id="3388" w:author="Selyem Péter Ferenc" w:date="2025-05-05T11:44:00Z"/>
        </w:rPr>
      </w:pPr>
      <w:ins w:id="3389" w:author="Selyem Péter Ferenc" w:date="2025-05-05T11:44:00Z">
        <w:r>
          <w:t>│       │   ├───Debug</w:t>
        </w:r>
      </w:ins>
    </w:p>
    <w:p w14:paraId="241CD43E" w14:textId="069B0D42" w:rsidR="00A5372E" w:rsidRDefault="00A5372E">
      <w:pPr>
        <w:rPr>
          <w:ins w:id="3390" w:author="Selyem Péter Ferenc" w:date="2025-05-05T11:44:00Z"/>
        </w:rPr>
      </w:pPr>
      <w:ins w:id="3391" w:author="Selyem Péter Ferenc" w:date="2025-05-05T11:44:00Z">
        <w:r>
          <w:t>│       │   │   └───net8.0</w:t>
        </w:r>
      </w:ins>
    </w:p>
    <w:p w14:paraId="010719AE" w14:textId="77777777" w:rsidR="00A5372E" w:rsidRDefault="00A5372E" w:rsidP="00A5372E">
      <w:pPr>
        <w:rPr>
          <w:ins w:id="3392" w:author="Selyem Péter Ferenc" w:date="2025-05-05T11:44:00Z"/>
        </w:rPr>
      </w:pPr>
      <w:ins w:id="3393" w:author="Selyem Péter Ferenc" w:date="2025-05-05T11:44:00Z">
        <w:r>
          <w:t>│       │   └───Release</w:t>
        </w:r>
      </w:ins>
    </w:p>
    <w:p w14:paraId="023E6A6D" w14:textId="049CDF02" w:rsidR="00A5372E" w:rsidRDefault="00A5372E">
      <w:pPr>
        <w:rPr>
          <w:ins w:id="3394" w:author="Selyem Péter Ferenc" w:date="2025-05-05T11:44:00Z"/>
        </w:rPr>
      </w:pPr>
      <w:ins w:id="3395" w:author="Selyem Péter Ferenc" w:date="2025-05-05T11:44:00Z">
        <w:r>
          <w:t>│       │       └───net8.0</w:t>
        </w:r>
      </w:ins>
    </w:p>
    <w:p w14:paraId="2F8587EE" w14:textId="77777777" w:rsidR="00A5372E" w:rsidRDefault="00A5372E" w:rsidP="00A5372E">
      <w:pPr>
        <w:rPr>
          <w:ins w:id="3396" w:author="Selyem Péter Ferenc" w:date="2025-05-05T11:44:00Z"/>
        </w:rPr>
      </w:pPr>
      <w:ins w:id="3397" w:author="Selyem Péter Ferenc" w:date="2025-05-05T11:44:00Z">
        <w:r>
          <w:t>│       ├───Properties</w:t>
        </w:r>
      </w:ins>
    </w:p>
    <w:p w14:paraId="30BC6F02" w14:textId="77777777" w:rsidR="00A5372E" w:rsidRDefault="00A5372E" w:rsidP="00A5372E">
      <w:pPr>
        <w:rPr>
          <w:ins w:id="3398" w:author="Selyem Péter Ferenc" w:date="2025-05-05T11:44:00Z"/>
        </w:rPr>
      </w:pPr>
      <w:ins w:id="3399" w:author="Selyem Péter Ferenc" w:date="2025-05-05T11:44:00Z">
        <w:r>
          <w:t>│       │       launchSettings.json</w:t>
        </w:r>
      </w:ins>
    </w:p>
    <w:p w14:paraId="47FB7D63" w14:textId="77777777" w:rsidR="00A5372E" w:rsidRDefault="00A5372E" w:rsidP="00A5372E">
      <w:pPr>
        <w:rPr>
          <w:ins w:id="3400" w:author="Selyem Péter Ferenc" w:date="2025-05-05T11:44:00Z"/>
        </w:rPr>
      </w:pPr>
      <w:ins w:id="3401" w:author="Selyem Péter Ferenc" w:date="2025-05-05T11:44:00Z">
        <w:r>
          <w:lastRenderedPageBreak/>
          <w:t>│       │</w:t>
        </w:r>
      </w:ins>
    </w:p>
    <w:p w14:paraId="16061AC1" w14:textId="77777777" w:rsidR="00A5372E" w:rsidRDefault="00A5372E" w:rsidP="00A5372E">
      <w:pPr>
        <w:rPr>
          <w:ins w:id="3402" w:author="Selyem Péter Ferenc" w:date="2025-05-05T11:44:00Z"/>
        </w:rPr>
      </w:pPr>
      <w:ins w:id="3403" w:author="Selyem Péter Ferenc" w:date="2025-05-05T11:44:00Z">
        <w:r>
          <w:t>│       └───Services</w:t>
        </w:r>
      </w:ins>
    </w:p>
    <w:p w14:paraId="033D2526" w14:textId="77777777" w:rsidR="00A5372E" w:rsidRDefault="00A5372E" w:rsidP="00A5372E">
      <w:pPr>
        <w:rPr>
          <w:ins w:id="3404" w:author="Selyem Péter Ferenc" w:date="2025-05-05T11:44:00Z"/>
        </w:rPr>
      </w:pPr>
      <w:ins w:id="3405" w:author="Selyem Péter Ferenc" w:date="2025-05-05T11:44:00Z">
        <w:r>
          <w:t>│               AuthService.cs</w:t>
        </w:r>
      </w:ins>
    </w:p>
    <w:p w14:paraId="5BC6DDC6" w14:textId="77777777" w:rsidR="00A5372E" w:rsidRDefault="00A5372E" w:rsidP="00A5372E">
      <w:pPr>
        <w:rPr>
          <w:ins w:id="3406" w:author="Selyem Péter Ferenc" w:date="2025-05-05T11:44:00Z"/>
        </w:rPr>
      </w:pPr>
      <w:ins w:id="3407" w:author="Selyem Péter Ferenc" w:date="2025-05-05T11:44:00Z">
        <w:r>
          <w:t>│               ClassService.cs</w:t>
        </w:r>
      </w:ins>
    </w:p>
    <w:p w14:paraId="7736CCE5" w14:textId="77777777" w:rsidR="00A5372E" w:rsidRDefault="00A5372E" w:rsidP="00A5372E">
      <w:pPr>
        <w:rPr>
          <w:ins w:id="3408" w:author="Selyem Péter Ferenc" w:date="2025-05-05T11:44:00Z"/>
        </w:rPr>
      </w:pPr>
      <w:ins w:id="3409" w:author="Selyem Péter Ferenc" w:date="2025-05-05T11:44:00Z">
        <w:r>
          <w:t>│               ImgService.cs</w:t>
        </w:r>
      </w:ins>
    </w:p>
    <w:p w14:paraId="0C5F677A" w14:textId="77777777" w:rsidR="00A5372E" w:rsidRDefault="00A5372E" w:rsidP="00A5372E">
      <w:pPr>
        <w:rPr>
          <w:ins w:id="3410" w:author="Selyem Péter Ferenc" w:date="2025-05-05T11:44:00Z"/>
        </w:rPr>
      </w:pPr>
      <w:ins w:id="3411" w:author="Selyem Péter Ferenc" w:date="2025-05-05T11:44:00Z">
        <w:r>
          <w:t>│               LoggingService.cs</w:t>
        </w:r>
      </w:ins>
    </w:p>
    <w:p w14:paraId="43117795" w14:textId="77777777" w:rsidR="00A5372E" w:rsidRDefault="00A5372E" w:rsidP="00A5372E">
      <w:pPr>
        <w:rPr>
          <w:ins w:id="3412" w:author="Selyem Péter Ferenc" w:date="2025-05-05T11:44:00Z"/>
        </w:rPr>
      </w:pPr>
      <w:ins w:id="3413" w:author="Selyem Péter Ferenc" w:date="2025-05-05T11:44:00Z">
        <w:r>
          <w:t>│               TicketService.cs</w:t>
        </w:r>
      </w:ins>
    </w:p>
    <w:p w14:paraId="004540CE" w14:textId="7E0B8998" w:rsidR="00A5372E" w:rsidRPr="00A5372E" w:rsidRDefault="00A5372E">
      <w:pPr>
        <w:rPr>
          <w:ins w:id="3414" w:author="Selyem Péter Ferenc" w:date="2025-04-30T11:45:00Z"/>
        </w:rPr>
        <w:pPrChange w:id="3415" w:author="Selyem Péter Ferenc" w:date="2025-05-05T11:45:00Z">
          <w:pPr>
            <w:pStyle w:val="Firstparagraph"/>
          </w:pPr>
        </w:pPrChange>
      </w:pPr>
      <w:ins w:id="3416" w:author="Selyem Péter Ferenc" w:date="2025-05-05T11:44:00Z">
        <w:r>
          <w:t>│               UserService.cs</w:t>
        </w:r>
      </w:ins>
    </w:p>
    <w:p w14:paraId="7BA935C1" w14:textId="589E6F5F" w:rsidR="007C4FFB" w:rsidRPr="007C4FFB" w:rsidDel="00544A61" w:rsidRDefault="007C4FFB">
      <w:pPr>
        <w:ind w:firstLine="0"/>
        <w:rPr>
          <w:del w:id="3417" w:author="Selyem Péter Ferenc" w:date="2025-05-05T14:59:00Z"/>
        </w:rPr>
        <w:pPrChange w:id="3418" w:author="Selyem Péter Ferenc" w:date="2025-04-30T11:46:00Z">
          <w:pPr>
            <w:pStyle w:val="Firstparagraph"/>
          </w:pPr>
        </w:pPrChange>
      </w:pPr>
    </w:p>
    <w:p w14:paraId="3A6BE5F3" w14:textId="10DE9573" w:rsidR="0082775C" w:rsidRPr="00184E84" w:rsidDel="00544A61" w:rsidRDefault="0082775C">
      <w:pPr>
        <w:pStyle w:val="Csakszveg"/>
        <w:rPr>
          <w:del w:id="3419" w:author="Selyem Péter Ferenc" w:date="2025-05-05T14:59:00Z"/>
          <w:rFonts w:ascii="Courier New" w:hAnsi="Courier New" w:cs="Courier New"/>
          <w:color w:val="FF0000"/>
          <w:rPrChange w:id="3420" w:author="Win10" w:date="2025-04-25T23:10:00Z">
            <w:rPr>
              <w:del w:id="3421" w:author="Selyem Péter Ferenc" w:date="2025-05-05T14:59:00Z"/>
              <w:rFonts w:ascii="Courier New" w:hAnsi="Courier New" w:cs="Courier New"/>
            </w:rPr>
          </w:rPrChange>
        </w:rPr>
      </w:pPr>
      <w:del w:id="3422" w:author="Selyem Péter Ferenc" w:date="2025-05-05T14:59:00Z">
        <w:r w:rsidRPr="00184E84" w:rsidDel="00544A61">
          <w:rPr>
            <w:rFonts w:ascii="Courier New" w:hAnsi="Courier New" w:cs="Courier New"/>
            <w:color w:val="FF0000"/>
            <w:rPrChange w:id="3423" w:author="Win10" w:date="2025-04-25T23:10:00Z">
              <w:rPr>
                <w:rFonts w:ascii="Courier New" w:hAnsi="Courier New" w:cs="Courier New"/>
              </w:rPr>
            </w:rPrChange>
          </w:rPr>
          <w:delText>+chatbot</w:delText>
        </w:r>
      </w:del>
    </w:p>
    <w:p w14:paraId="5861739E" w14:textId="2331AAED" w:rsidR="0082775C" w:rsidRPr="00184E84" w:rsidDel="00544A61" w:rsidRDefault="0082775C">
      <w:pPr>
        <w:pStyle w:val="Csakszveg"/>
        <w:rPr>
          <w:del w:id="3424" w:author="Selyem Péter Ferenc" w:date="2025-05-05T14:59:00Z"/>
          <w:rFonts w:ascii="Courier New" w:hAnsi="Courier New" w:cs="Courier New"/>
          <w:color w:val="FF0000"/>
          <w:rPrChange w:id="3425" w:author="Win10" w:date="2025-04-25T23:10:00Z">
            <w:rPr>
              <w:del w:id="3426" w:author="Selyem Péter Ferenc" w:date="2025-05-05T14:59:00Z"/>
              <w:rFonts w:ascii="Courier New" w:hAnsi="Courier New" w:cs="Courier New"/>
            </w:rPr>
          </w:rPrChange>
        </w:rPr>
      </w:pPr>
      <w:del w:id="3427" w:author="Selyem Péter Ferenc" w:date="2025-05-05T14:59:00Z">
        <w:r w:rsidRPr="00184E84" w:rsidDel="00544A61">
          <w:rPr>
            <w:rFonts w:ascii="Courier New" w:hAnsi="Courier New" w:cs="Courier New"/>
            <w:color w:val="FF0000"/>
            <w:rPrChange w:id="3428" w:author="Win10" w:date="2025-04-25T23:10:00Z">
              <w:rPr>
                <w:rFonts w:ascii="Courier New" w:hAnsi="Courier New" w:cs="Courier New"/>
              </w:rPr>
            </w:rPrChange>
          </w:rPr>
          <w:delText>|   backen.bat</w:delText>
        </w:r>
      </w:del>
    </w:p>
    <w:p w14:paraId="2D9D5429" w14:textId="4A17229F" w:rsidR="0082775C" w:rsidRPr="00184E84" w:rsidDel="00544A61" w:rsidRDefault="0082775C">
      <w:pPr>
        <w:pStyle w:val="Csakszveg"/>
        <w:rPr>
          <w:del w:id="3429" w:author="Selyem Péter Ferenc" w:date="2025-05-05T14:59:00Z"/>
          <w:rFonts w:ascii="Courier New" w:hAnsi="Courier New" w:cs="Courier New"/>
          <w:color w:val="FF0000"/>
          <w:rPrChange w:id="3430" w:author="Win10" w:date="2025-04-25T23:10:00Z">
            <w:rPr>
              <w:del w:id="3431" w:author="Selyem Péter Ferenc" w:date="2025-05-05T14:59:00Z"/>
              <w:rFonts w:ascii="Courier New" w:hAnsi="Courier New" w:cs="Courier New"/>
            </w:rPr>
          </w:rPrChange>
        </w:rPr>
      </w:pPr>
      <w:del w:id="3432" w:author="Selyem Péter Ferenc" w:date="2025-05-05T14:59:00Z">
        <w:r w:rsidRPr="00184E84" w:rsidDel="00544A61">
          <w:rPr>
            <w:rFonts w:ascii="Courier New" w:hAnsi="Courier New" w:cs="Courier New"/>
            <w:color w:val="FF0000"/>
            <w:rPrChange w:id="3433" w:author="Win10" w:date="2025-04-25T23:10:00Z">
              <w:rPr>
                <w:rFonts w:ascii="Courier New" w:hAnsi="Courier New" w:cs="Courier New"/>
              </w:rPr>
            </w:rPrChange>
          </w:rPr>
          <w:delText>|   backend.py</w:delText>
        </w:r>
      </w:del>
    </w:p>
    <w:p w14:paraId="07B2619E" w14:textId="06CD379B" w:rsidR="0082775C" w:rsidRPr="00184E84" w:rsidDel="00544A61" w:rsidRDefault="0082775C">
      <w:pPr>
        <w:pStyle w:val="Csakszveg"/>
        <w:rPr>
          <w:del w:id="3434" w:author="Selyem Péter Ferenc" w:date="2025-05-05T14:59:00Z"/>
          <w:rFonts w:ascii="Courier New" w:hAnsi="Courier New" w:cs="Courier New"/>
          <w:color w:val="FF0000"/>
          <w:rPrChange w:id="3435" w:author="Win10" w:date="2025-04-25T23:10:00Z">
            <w:rPr>
              <w:del w:id="3436" w:author="Selyem Péter Ferenc" w:date="2025-05-05T14:59:00Z"/>
              <w:rFonts w:ascii="Courier New" w:hAnsi="Courier New" w:cs="Courier New"/>
            </w:rPr>
          </w:rPrChange>
        </w:rPr>
      </w:pPr>
      <w:del w:id="3437" w:author="Selyem Péter Ferenc" w:date="2025-05-05T14:59:00Z">
        <w:r w:rsidRPr="00184E84" w:rsidDel="00544A61">
          <w:rPr>
            <w:rFonts w:ascii="Courier New" w:hAnsi="Courier New" w:cs="Courier New"/>
            <w:color w:val="FF0000"/>
            <w:rPrChange w:id="3438" w:author="Win10" w:date="2025-04-25T23:10:00Z">
              <w:rPr>
                <w:rFonts w:ascii="Courier New" w:hAnsi="Courier New" w:cs="Courier New"/>
              </w:rPr>
            </w:rPrChange>
          </w:rPr>
          <w:delText>|   files.doc</w:delText>
        </w:r>
      </w:del>
    </w:p>
    <w:p w14:paraId="6157B121" w14:textId="2CEAC6A9" w:rsidR="0082775C" w:rsidRPr="00184E84" w:rsidDel="00544A61" w:rsidRDefault="0082775C">
      <w:pPr>
        <w:pStyle w:val="Csakszveg"/>
        <w:rPr>
          <w:del w:id="3439" w:author="Selyem Péter Ferenc" w:date="2025-05-05T14:59:00Z"/>
          <w:rFonts w:ascii="Courier New" w:hAnsi="Courier New" w:cs="Courier New"/>
          <w:color w:val="FF0000"/>
          <w:rPrChange w:id="3440" w:author="Win10" w:date="2025-04-25T23:10:00Z">
            <w:rPr>
              <w:del w:id="3441" w:author="Selyem Péter Ferenc" w:date="2025-05-05T14:59:00Z"/>
              <w:rFonts w:ascii="Courier New" w:hAnsi="Courier New" w:cs="Courier New"/>
            </w:rPr>
          </w:rPrChange>
        </w:rPr>
      </w:pPr>
      <w:del w:id="3442" w:author="Selyem Péter Ferenc" w:date="2025-05-05T14:59:00Z">
        <w:r w:rsidRPr="00184E84" w:rsidDel="00544A61">
          <w:rPr>
            <w:rFonts w:ascii="Courier New" w:hAnsi="Courier New" w:cs="Courier New"/>
            <w:color w:val="FF0000"/>
            <w:rPrChange w:id="3443" w:author="Win10" w:date="2025-04-25T23:10:00Z">
              <w:rPr>
                <w:rFonts w:ascii="Courier New" w:hAnsi="Courier New" w:cs="Courier New"/>
              </w:rPr>
            </w:rPrChange>
          </w:rPr>
          <w:delText>|   fixedlinks.json</w:delText>
        </w:r>
      </w:del>
    </w:p>
    <w:p w14:paraId="7C332ACF" w14:textId="72C9F9A0" w:rsidR="0082775C" w:rsidRPr="00184E84" w:rsidDel="00544A61" w:rsidRDefault="0082775C">
      <w:pPr>
        <w:pStyle w:val="Csakszveg"/>
        <w:rPr>
          <w:del w:id="3444" w:author="Selyem Péter Ferenc" w:date="2025-05-05T14:59:00Z"/>
          <w:rFonts w:ascii="Courier New" w:hAnsi="Courier New" w:cs="Courier New"/>
          <w:color w:val="FF0000"/>
          <w:rPrChange w:id="3445" w:author="Win10" w:date="2025-04-25T23:10:00Z">
            <w:rPr>
              <w:del w:id="3446" w:author="Selyem Péter Ferenc" w:date="2025-05-05T14:59:00Z"/>
              <w:rFonts w:ascii="Courier New" w:hAnsi="Courier New" w:cs="Courier New"/>
            </w:rPr>
          </w:rPrChange>
        </w:rPr>
      </w:pPr>
      <w:del w:id="3447" w:author="Selyem Péter Ferenc" w:date="2025-05-05T14:59:00Z">
        <w:r w:rsidRPr="00184E84" w:rsidDel="00544A61">
          <w:rPr>
            <w:rFonts w:ascii="Courier New" w:hAnsi="Courier New" w:cs="Courier New"/>
            <w:color w:val="FF0000"/>
            <w:rPrChange w:id="3448" w:author="Win10" w:date="2025-04-25T23:10:00Z">
              <w:rPr>
                <w:rFonts w:ascii="Courier New" w:hAnsi="Courier New" w:cs="Courier New"/>
              </w:rPr>
            </w:rPrChange>
          </w:rPr>
          <w:delText>|   ipcheck.py</w:delText>
        </w:r>
      </w:del>
    </w:p>
    <w:p w14:paraId="51FE2FA6" w14:textId="7672D943" w:rsidR="0082775C" w:rsidRPr="00184E84" w:rsidDel="00544A61" w:rsidRDefault="0082775C">
      <w:pPr>
        <w:pStyle w:val="Csakszveg"/>
        <w:rPr>
          <w:del w:id="3449" w:author="Selyem Péter Ferenc" w:date="2025-05-05T14:59:00Z"/>
          <w:rFonts w:ascii="Courier New" w:hAnsi="Courier New" w:cs="Courier New"/>
          <w:color w:val="FF0000"/>
          <w:rPrChange w:id="3450" w:author="Win10" w:date="2025-04-25T23:10:00Z">
            <w:rPr>
              <w:del w:id="3451" w:author="Selyem Péter Ferenc" w:date="2025-05-05T14:59:00Z"/>
              <w:rFonts w:ascii="Courier New" w:hAnsi="Courier New" w:cs="Courier New"/>
            </w:rPr>
          </w:rPrChange>
        </w:rPr>
      </w:pPr>
      <w:del w:id="3452" w:author="Selyem Péter Ferenc" w:date="2025-05-05T14:59:00Z">
        <w:r w:rsidRPr="00184E84" w:rsidDel="00544A61">
          <w:rPr>
            <w:rFonts w:ascii="Courier New" w:hAnsi="Courier New" w:cs="Courier New"/>
            <w:color w:val="FF0000"/>
            <w:rPrChange w:id="3453" w:author="Win10" w:date="2025-04-25T23:10:00Z">
              <w:rPr>
                <w:rFonts w:ascii="Courier New" w:hAnsi="Courier New" w:cs="Courier New"/>
              </w:rPr>
            </w:rPrChange>
          </w:rPr>
          <w:delText>|   linkek.json</w:delText>
        </w:r>
      </w:del>
    </w:p>
    <w:p w14:paraId="1F76D53D" w14:textId="5622E09D" w:rsidR="0082775C" w:rsidRPr="00184E84" w:rsidDel="00544A61" w:rsidRDefault="0082775C">
      <w:pPr>
        <w:pStyle w:val="Csakszveg"/>
        <w:rPr>
          <w:del w:id="3454" w:author="Selyem Péter Ferenc" w:date="2025-05-05T14:59:00Z"/>
          <w:rFonts w:ascii="Courier New" w:hAnsi="Courier New" w:cs="Courier New"/>
          <w:color w:val="FF0000"/>
          <w:rPrChange w:id="3455" w:author="Win10" w:date="2025-04-25T23:10:00Z">
            <w:rPr>
              <w:del w:id="3456" w:author="Selyem Péter Ferenc" w:date="2025-05-05T14:59:00Z"/>
              <w:rFonts w:ascii="Courier New" w:hAnsi="Courier New" w:cs="Courier New"/>
            </w:rPr>
          </w:rPrChange>
        </w:rPr>
      </w:pPr>
      <w:del w:id="3457" w:author="Selyem Péter Ferenc" w:date="2025-05-05T14:59:00Z">
        <w:r w:rsidRPr="00184E84" w:rsidDel="00544A61">
          <w:rPr>
            <w:rFonts w:ascii="Courier New" w:hAnsi="Courier New" w:cs="Courier New"/>
            <w:color w:val="FF0000"/>
            <w:rPrChange w:id="3458" w:author="Win10" w:date="2025-04-25T23:10:00Z">
              <w:rPr>
                <w:rFonts w:ascii="Courier New" w:hAnsi="Courier New" w:cs="Courier New"/>
              </w:rPr>
            </w:rPrChange>
          </w:rPr>
          <w:delText>|   linkfix.py</w:delText>
        </w:r>
      </w:del>
    </w:p>
    <w:p w14:paraId="2CDF4826" w14:textId="5E10E6ED" w:rsidR="0082775C" w:rsidRPr="00184E84" w:rsidDel="00544A61" w:rsidRDefault="0082775C">
      <w:pPr>
        <w:pStyle w:val="Csakszveg"/>
        <w:rPr>
          <w:del w:id="3459" w:author="Selyem Péter Ferenc" w:date="2025-05-05T14:59:00Z"/>
          <w:rFonts w:ascii="Courier New" w:hAnsi="Courier New" w:cs="Courier New"/>
          <w:color w:val="FF0000"/>
          <w:rPrChange w:id="3460" w:author="Win10" w:date="2025-04-25T23:10:00Z">
            <w:rPr>
              <w:del w:id="3461" w:author="Selyem Péter Ferenc" w:date="2025-05-05T14:59:00Z"/>
              <w:rFonts w:ascii="Courier New" w:hAnsi="Courier New" w:cs="Courier New"/>
            </w:rPr>
          </w:rPrChange>
        </w:rPr>
      </w:pPr>
      <w:del w:id="3462" w:author="Selyem Péter Ferenc" w:date="2025-05-05T14:59:00Z">
        <w:r w:rsidRPr="00184E84" w:rsidDel="00544A61">
          <w:rPr>
            <w:rFonts w:ascii="Courier New" w:hAnsi="Courier New" w:cs="Courier New"/>
            <w:color w:val="FF0000"/>
            <w:rPrChange w:id="3463" w:author="Win10" w:date="2025-04-25T23:10:00Z">
              <w:rPr>
                <w:rFonts w:ascii="Courier New" w:hAnsi="Courier New" w:cs="Courier New"/>
              </w:rPr>
            </w:rPrChange>
          </w:rPr>
          <w:delText>|   log.txt</w:delText>
        </w:r>
      </w:del>
    </w:p>
    <w:p w14:paraId="0CDF9C1F" w14:textId="19D999E5" w:rsidR="0082775C" w:rsidRPr="00184E84" w:rsidDel="00544A61" w:rsidRDefault="0082775C">
      <w:pPr>
        <w:pStyle w:val="Csakszveg"/>
        <w:rPr>
          <w:del w:id="3464" w:author="Selyem Péter Ferenc" w:date="2025-05-05T14:59:00Z"/>
          <w:rFonts w:ascii="Courier New" w:hAnsi="Courier New" w:cs="Courier New"/>
          <w:color w:val="FF0000"/>
          <w:rPrChange w:id="3465" w:author="Win10" w:date="2025-04-25T23:10:00Z">
            <w:rPr>
              <w:del w:id="3466" w:author="Selyem Péter Ferenc" w:date="2025-05-05T14:59:00Z"/>
              <w:rFonts w:ascii="Courier New" w:hAnsi="Courier New" w:cs="Courier New"/>
            </w:rPr>
          </w:rPrChange>
        </w:rPr>
      </w:pPr>
      <w:del w:id="3467" w:author="Selyem Péter Ferenc" w:date="2025-05-05T14:59:00Z">
        <w:r w:rsidRPr="00184E84" w:rsidDel="00544A61">
          <w:rPr>
            <w:rFonts w:ascii="Courier New" w:hAnsi="Courier New" w:cs="Courier New"/>
            <w:color w:val="FF0000"/>
            <w:rPrChange w:id="3468" w:author="Win10" w:date="2025-04-25T23:10:00Z">
              <w:rPr>
                <w:rFonts w:ascii="Courier New" w:hAnsi="Courier New" w:cs="Courier New"/>
              </w:rPr>
            </w:rPrChange>
          </w:rPr>
          <w:delText>|   sqlwriter.py</w:delText>
        </w:r>
      </w:del>
    </w:p>
    <w:p w14:paraId="7974FB38" w14:textId="10DA2D31" w:rsidR="0082775C" w:rsidRPr="00184E84" w:rsidDel="00544A61" w:rsidRDefault="0082775C">
      <w:pPr>
        <w:pStyle w:val="Csakszveg"/>
        <w:rPr>
          <w:del w:id="3469" w:author="Selyem Péter Ferenc" w:date="2025-05-05T14:59:00Z"/>
          <w:rFonts w:ascii="Courier New" w:hAnsi="Courier New" w:cs="Courier New"/>
          <w:color w:val="FF0000"/>
          <w:rPrChange w:id="3470" w:author="Win10" w:date="2025-04-25T23:10:00Z">
            <w:rPr>
              <w:del w:id="3471" w:author="Selyem Péter Ferenc" w:date="2025-05-05T14:59:00Z"/>
              <w:rFonts w:ascii="Courier New" w:hAnsi="Courier New" w:cs="Courier New"/>
            </w:rPr>
          </w:rPrChange>
        </w:rPr>
      </w:pPr>
      <w:del w:id="3472" w:author="Selyem Péter Ferenc" w:date="2025-05-05T14:59:00Z">
        <w:r w:rsidRPr="00184E84" w:rsidDel="00544A61">
          <w:rPr>
            <w:rFonts w:ascii="Courier New" w:hAnsi="Courier New" w:cs="Courier New"/>
            <w:color w:val="FF0000"/>
            <w:rPrChange w:id="3473" w:author="Win10" w:date="2025-04-25T23:10:00Z">
              <w:rPr>
                <w:rFonts w:ascii="Courier New" w:hAnsi="Courier New" w:cs="Courier New"/>
              </w:rPr>
            </w:rPrChange>
          </w:rPr>
          <w:delText>|   textprocessor.py</w:delText>
        </w:r>
      </w:del>
    </w:p>
    <w:p w14:paraId="17D688C2" w14:textId="4AE9DC16" w:rsidR="0082775C" w:rsidRPr="00184E84" w:rsidDel="00544A61" w:rsidRDefault="0082775C">
      <w:pPr>
        <w:pStyle w:val="Csakszveg"/>
        <w:rPr>
          <w:del w:id="3474" w:author="Selyem Péter Ferenc" w:date="2025-05-05T14:59:00Z"/>
          <w:rFonts w:ascii="Courier New" w:hAnsi="Courier New" w:cs="Courier New"/>
          <w:color w:val="FF0000"/>
          <w:rPrChange w:id="3475" w:author="Win10" w:date="2025-04-25T23:10:00Z">
            <w:rPr>
              <w:del w:id="3476" w:author="Selyem Péter Ferenc" w:date="2025-05-05T14:59:00Z"/>
              <w:rFonts w:ascii="Courier New" w:hAnsi="Courier New" w:cs="Courier New"/>
            </w:rPr>
          </w:rPrChange>
        </w:rPr>
      </w:pPr>
      <w:del w:id="3477" w:author="Selyem Péter Ferenc" w:date="2025-05-05T14:59:00Z">
        <w:r w:rsidRPr="00184E84" w:rsidDel="00544A61">
          <w:rPr>
            <w:rFonts w:ascii="Courier New" w:hAnsi="Courier New" w:cs="Courier New"/>
            <w:color w:val="FF0000"/>
            <w:rPrChange w:id="3478" w:author="Win10" w:date="2025-04-25T23:10:00Z">
              <w:rPr>
                <w:rFonts w:ascii="Courier New" w:hAnsi="Courier New" w:cs="Courier New"/>
              </w:rPr>
            </w:rPrChange>
          </w:rPr>
          <w:delText xml:space="preserve">|   </w:delText>
        </w:r>
      </w:del>
    </w:p>
    <w:p w14:paraId="1C49463B" w14:textId="75328BC9" w:rsidR="0082775C" w:rsidRPr="00184E84" w:rsidDel="00544A61" w:rsidRDefault="0082775C">
      <w:pPr>
        <w:pStyle w:val="Csakszveg"/>
        <w:rPr>
          <w:del w:id="3479" w:author="Selyem Péter Ferenc" w:date="2025-05-05T14:59:00Z"/>
          <w:rFonts w:ascii="Courier New" w:hAnsi="Courier New" w:cs="Courier New"/>
          <w:color w:val="FF0000"/>
          <w:rPrChange w:id="3480" w:author="Win10" w:date="2025-04-25T23:10:00Z">
            <w:rPr>
              <w:del w:id="3481" w:author="Selyem Péter Ferenc" w:date="2025-05-05T14:59:00Z"/>
              <w:rFonts w:ascii="Courier New" w:hAnsi="Courier New" w:cs="Courier New"/>
            </w:rPr>
          </w:rPrChange>
        </w:rPr>
      </w:pPr>
      <w:del w:id="3482" w:author="Selyem Péter Ferenc" w:date="2025-05-05T14:59:00Z">
        <w:r w:rsidRPr="00184E84" w:rsidDel="00544A61">
          <w:rPr>
            <w:rFonts w:ascii="Courier New" w:hAnsi="Courier New" w:cs="Courier New"/>
            <w:color w:val="FF0000"/>
            <w:rPrChange w:id="3483" w:author="Win10" w:date="2025-04-25T23:10:00Z">
              <w:rPr>
                <w:rFonts w:ascii="Courier New" w:hAnsi="Courier New" w:cs="Courier New"/>
              </w:rPr>
            </w:rPrChange>
          </w:rPr>
          <w:delText>+---backend</w:delText>
        </w:r>
      </w:del>
    </w:p>
    <w:p w14:paraId="42181169" w14:textId="69CD4C48" w:rsidR="0082775C" w:rsidRPr="00184E84" w:rsidDel="00544A61" w:rsidRDefault="0082775C">
      <w:pPr>
        <w:pStyle w:val="Csakszveg"/>
        <w:rPr>
          <w:del w:id="3484" w:author="Selyem Péter Ferenc" w:date="2025-05-05T14:59:00Z"/>
          <w:rFonts w:ascii="Courier New" w:hAnsi="Courier New" w:cs="Courier New"/>
          <w:color w:val="FF0000"/>
          <w:rPrChange w:id="3485" w:author="Win10" w:date="2025-04-25T23:10:00Z">
            <w:rPr>
              <w:del w:id="3486" w:author="Selyem Péter Ferenc" w:date="2025-05-05T14:59:00Z"/>
              <w:rFonts w:ascii="Courier New" w:hAnsi="Courier New" w:cs="Courier New"/>
            </w:rPr>
          </w:rPrChange>
        </w:rPr>
      </w:pPr>
      <w:del w:id="3487" w:author="Selyem Péter Ferenc" w:date="2025-05-05T14:59:00Z">
        <w:r w:rsidRPr="00184E84" w:rsidDel="00544A61">
          <w:rPr>
            <w:rFonts w:ascii="Courier New" w:hAnsi="Courier New" w:cs="Courier New"/>
            <w:color w:val="FF0000"/>
            <w:rPrChange w:id="3488" w:author="Win10" w:date="2025-04-25T23:10:00Z">
              <w:rPr>
                <w:rFonts w:ascii="Courier New" w:hAnsi="Courier New" w:cs="Courier New"/>
              </w:rPr>
            </w:rPrChange>
          </w:rPr>
          <w:delText>|   pyvenv.cfg</w:delText>
        </w:r>
      </w:del>
    </w:p>
    <w:p w14:paraId="3060CA07" w14:textId="4E337531" w:rsidR="0082775C" w:rsidRPr="00184E84" w:rsidDel="00544A61" w:rsidRDefault="0082775C">
      <w:pPr>
        <w:pStyle w:val="Csakszveg"/>
        <w:rPr>
          <w:del w:id="3489" w:author="Selyem Péter Ferenc" w:date="2025-05-05T14:59:00Z"/>
          <w:rFonts w:ascii="Courier New" w:hAnsi="Courier New" w:cs="Courier New"/>
          <w:color w:val="FF0000"/>
          <w:rPrChange w:id="3490" w:author="Win10" w:date="2025-04-25T23:10:00Z">
            <w:rPr>
              <w:del w:id="3491" w:author="Selyem Péter Ferenc" w:date="2025-05-05T14:59:00Z"/>
              <w:rFonts w:ascii="Courier New" w:hAnsi="Courier New" w:cs="Courier New"/>
            </w:rPr>
          </w:rPrChange>
        </w:rPr>
      </w:pPr>
      <w:del w:id="3492" w:author="Selyem Péter Ferenc" w:date="2025-05-05T14:59:00Z">
        <w:r w:rsidRPr="00184E84" w:rsidDel="00544A61">
          <w:rPr>
            <w:rFonts w:ascii="Courier New" w:hAnsi="Courier New" w:cs="Courier New"/>
            <w:color w:val="FF0000"/>
            <w:rPrChange w:id="3493" w:author="Win10" w:date="2025-04-25T23:10:00Z">
              <w:rPr>
                <w:rFonts w:ascii="Courier New" w:hAnsi="Courier New" w:cs="Courier New"/>
              </w:rPr>
            </w:rPrChange>
          </w:rPr>
          <w:delText>+---lara</w:delText>
        </w:r>
      </w:del>
    </w:p>
    <w:p w14:paraId="0C334311" w14:textId="23184641" w:rsidR="0082775C" w:rsidRPr="00184E84" w:rsidDel="00544A61" w:rsidRDefault="0082775C">
      <w:pPr>
        <w:pStyle w:val="Csakszveg"/>
        <w:rPr>
          <w:del w:id="3494" w:author="Selyem Péter Ferenc" w:date="2025-05-05T14:59:00Z"/>
          <w:rFonts w:ascii="Courier New" w:hAnsi="Courier New" w:cs="Courier New"/>
          <w:color w:val="FF0000"/>
          <w:rPrChange w:id="3495" w:author="Win10" w:date="2025-04-25T23:10:00Z">
            <w:rPr>
              <w:del w:id="3496" w:author="Selyem Péter Ferenc" w:date="2025-05-05T14:59:00Z"/>
              <w:rFonts w:ascii="Courier New" w:hAnsi="Courier New" w:cs="Courier New"/>
            </w:rPr>
          </w:rPrChange>
        </w:rPr>
      </w:pPr>
      <w:del w:id="3497" w:author="Selyem Péter Ferenc" w:date="2025-05-05T14:59:00Z">
        <w:r w:rsidRPr="00184E84" w:rsidDel="00544A61">
          <w:rPr>
            <w:rFonts w:ascii="Courier New" w:hAnsi="Courier New" w:cs="Courier New"/>
            <w:color w:val="FF0000"/>
            <w:rPrChange w:id="3498" w:author="Win10" w:date="2025-04-25T23:10:00Z">
              <w:rPr>
                <w:rFonts w:ascii="Courier New" w:hAnsi="Courier New" w:cs="Courier New"/>
              </w:rPr>
            </w:rPrChange>
          </w:rPr>
          <w:delText>|   |   entities.py</w:delText>
        </w:r>
      </w:del>
    </w:p>
    <w:p w14:paraId="25A09275" w14:textId="001B2916" w:rsidR="0082775C" w:rsidRPr="00184E84" w:rsidDel="00544A61" w:rsidRDefault="0082775C">
      <w:pPr>
        <w:pStyle w:val="Csakszveg"/>
        <w:rPr>
          <w:del w:id="3499" w:author="Selyem Péter Ferenc" w:date="2025-05-05T14:59:00Z"/>
          <w:rFonts w:ascii="Courier New" w:hAnsi="Courier New" w:cs="Courier New"/>
          <w:color w:val="FF0000"/>
          <w:rPrChange w:id="3500" w:author="Win10" w:date="2025-04-25T23:10:00Z">
            <w:rPr>
              <w:del w:id="3501" w:author="Selyem Péter Ferenc" w:date="2025-05-05T14:59:00Z"/>
              <w:rFonts w:ascii="Courier New" w:hAnsi="Courier New" w:cs="Courier New"/>
            </w:rPr>
          </w:rPrChange>
        </w:rPr>
      </w:pPr>
      <w:del w:id="3502" w:author="Selyem Péter Ferenc" w:date="2025-05-05T14:59:00Z">
        <w:r w:rsidRPr="00184E84" w:rsidDel="00544A61">
          <w:rPr>
            <w:rFonts w:ascii="Courier New" w:hAnsi="Courier New" w:cs="Courier New"/>
            <w:color w:val="FF0000"/>
            <w:rPrChange w:id="3503" w:author="Win10" w:date="2025-04-25T23:10:00Z">
              <w:rPr>
                <w:rFonts w:ascii="Courier New" w:hAnsi="Courier New" w:cs="Courier New"/>
              </w:rPr>
            </w:rPrChange>
          </w:rPr>
          <w:delText>|   |   nlp.py</w:delText>
        </w:r>
      </w:del>
    </w:p>
    <w:p w14:paraId="1C1F5D96" w14:textId="06B4800D" w:rsidR="0082775C" w:rsidRPr="00184E84" w:rsidDel="00544A61" w:rsidRDefault="0082775C">
      <w:pPr>
        <w:pStyle w:val="Csakszveg"/>
        <w:rPr>
          <w:del w:id="3504" w:author="Selyem Péter Ferenc" w:date="2025-05-05T14:59:00Z"/>
          <w:rFonts w:ascii="Courier New" w:hAnsi="Courier New" w:cs="Courier New"/>
          <w:color w:val="FF0000"/>
          <w:rPrChange w:id="3505" w:author="Win10" w:date="2025-04-25T23:10:00Z">
            <w:rPr>
              <w:del w:id="3506" w:author="Selyem Péter Ferenc" w:date="2025-05-05T14:59:00Z"/>
              <w:rFonts w:ascii="Courier New" w:hAnsi="Courier New" w:cs="Courier New"/>
            </w:rPr>
          </w:rPrChange>
        </w:rPr>
      </w:pPr>
      <w:del w:id="3507" w:author="Selyem Péter Ferenc" w:date="2025-05-05T14:59:00Z">
        <w:r w:rsidRPr="00184E84" w:rsidDel="00544A61">
          <w:rPr>
            <w:rFonts w:ascii="Courier New" w:hAnsi="Courier New" w:cs="Courier New"/>
            <w:color w:val="FF0000"/>
            <w:rPrChange w:id="3508" w:author="Win10" w:date="2025-04-25T23:10:00Z">
              <w:rPr>
                <w:rFonts w:ascii="Courier New" w:hAnsi="Courier New" w:cs="Courier New"/>
              </w:rPr>
            </w:rPrChange>
          </w:rPr>
          <w:delText>|   |   parser.py</w:delText>
        </w:r>
      </w:del>
    </w:p>
    <w:p w14:paraId="7A55F71D" w14:textId="21DBC8DB" w:rsidR="0082775C" w:rsidRPr="00184E84" w:rsidDel="00544A61" w:rsidRDefault="0082775C">
      <w:pPr>
        <w:pStyle w:val="Csakszveg"/>
        <w:rPr>
          <w:del w:id="3509" w:author="Selyem Péter Ferenc" w:date="2025-05-05T14:59:00Z"/>
          <w:rFonts w:ascii="Courier New" w:hAnsi="Courier New" w:cs="Courier New"/>
          <w:color w:val="FF0000"/>
          <w:rPrChange w:id="3510" w:author="Win10" w:date="2025-04-25T23:10:00Z">
            <w:rPr>
              <w:del w:id="3511" w:author="Selyem Péter Ferenc" w:date="2025-05-05T14:59:00Z"/>
              <w:rFonts w:ascii="Courier New" w:hAnsi="Courier New" w:cs="Courier New"/>
            </w:rPr>
          </w:rPrChange>
        </w:rPr>
      </w:pPr>
      <w:del w:id="3512" w:author="Selyem Péter Ferenc" w:date="2025-05-05T14:59:00Z">
        <w:r w:rsidRPr="00184E84" w:rsidDel="00544A61">
          <w:rPr>
            <w:rFonts w:ascii="Courier New" w:hAnsi="Courier New" w:cs="Courier New"/>
            <w:color w:val="FF0000"/>
            <w:rPrChange w:id="3513" w:author="Win10" w:date="2025-04-25T23:10:00Z">
              <w:rPr>
                <w:rFonts w:ascii="Courier New" w:hAnsi="Courier New" w:cs="Courier New"/>
              </w:rPr>
            </w:rPrChange>
          </w:rPr>
          <w:delText>|   |   stemmer.py</w:delText>
        </w:r>
      </w:del>
    </w:p>
    <w:p w14:paraId="4EF61982" w14:textId="51788B4C" w:rsidR="0082775C" w:rsidRPr="00184E84" w:rsidDel="00544A61" w:rsidRDefault="0082775C">
      <w:pPr>
        <w:pStyle w:val="Csakszveg"/>
        <w:rPr>
          <w:del w:id="3514" w:author="Selyem Péter Ferenc" w:date="2025-05-05T14:59:00Z"/>
          <w:rFonts w:ascii="Courier New" w:hAnsi="Courier New" w:cs="Courier New"/>
          <w:color w:val="FF0000"/>
          <w:rPrChange w:id="3515" w:author="Win10" w:date="2025-04-25T23:10:00Z">
            <w:rPr>
              <w:del w:id="3516" w:author="Selyem Péter Ferenc" w:date="2025-05-05T14:59:00Z"/>
              <w:rFonts w:ascii="Courier New" w:hAnsi="Courier New" w:cs="Courier New"/>
            </w:rPr>
          </w:rPrChange>
        </w:rPr>
      </w:pPr>
      <w:del w:id="3517" w:author="Selyem Péter Ferenc" w:date="2025-05-05T14:59:00Z">
        <w:r w:rsidRPr="00184E84" w:rsidDel="00544A61">
          <w:rPr>
            <w:rFonts w:ascii="Courier New" w:hAnsi="Courier New" w:cs="Courier New"/>
            <w:color w:val="FF0000"/>
            <w:rPrChange w:id="3518" w:author="Win10" w:date="2025-04-25T23:10:00Z">
              <w:rPr>
                <w:rFonts w:ascii="Courier New" w:hAnsi="Courier New" w:cs="Courier New"/>
              </w:rPr>
            </w:rPrChange>
          </w:rPr>
          <w:delText>+---static</w:delText>
        </w:r>
      </w:del>
    </w:p>
    <w:p w14:paraId="523D6160" w14:textId="36E25D97" w:rsidR="0082775C" w:rsidRPr="00184E84" w:rsidDel="00544A61" w:rsidRDefault="0082775C">
      <w:pPr>
        <w:pStyle w:val="Csakszveg"/>
        <w:rPr>
          <w:del w:id="3519" w:author="Selyem Péter Ferenc" w:date="2025-05-05T14:59:00Z"/>
          <w:rFonts w:ascii="Courier New" w:hAnsi="Courier New" w:cs="Courier New"/>
          <w:color w:val="FF0000"/>
          <w:rPrChange w:id="3520" w:author="Win10" w:date="2025-04-25T23:10:00Z">
            <w:rPr>
              <w:del w:id="3521" w:author="Selyem Péter Ferenc" w:date="2025-05-05T14:59:00Z"/>
              <w:rFonts w:ascii="Courier New" w:hAnsi="Courier New" w:cs="Courier New"/>
            </w:rPr>
          </w:rPrChange>
        </w:rPr>
      </w:pPr>
      <w:del w:id="3522" w:author="Selyem Péter Ferenc" w:date="2025-05-05T14:59:00Z">
        <w:r w:rsidRPr="00184E84" w:rsidDel="00544A61">
          <w:rPr>
            <w:rFonts w:ascii="Courier New" w:hAnsi="Courier New" w:cs="Courier New"/>
            <w:color w:val="FF0000"/>
            <w:rPrChange w:id="3523" w:author="Win10" w:date="2025-04-25T23:10:00Z">
              <w:rPr>
                <w:rFonts w:ascii="Courier New" w:hAnsi="Courier New" w:cs="Courier New"/>
              </w:rPr>
            </w:rPrChange>
          </w:rPr>
          <w:delText>|   +---css</w:delText>
        </w:r>
      </w:del>
    </w:p>
    <w:p w14:paraId="17CD6EDA" w14:textId="513DBB5B" w:rsidR="0082775C" w:rsidRPr="00184E84" w:rsidDel="00544A61" w:rsidRDefault="0082775C">
      <w:pPr>
        <w:pStyle w:val="Csakszveg"/>
        <w:rPr>
          <w:del w:id="3524" w:author="Selyem Péter Ferenc" w:date="2025-05-05T14:59:00Z"/>
          <w:rFonts w:ascii="Courier New" w:hAnsi="Courier New" w:cs="Courier New"/>
          <w:color w:val="FF0000"/>
          <w:rPrChange w:id="3525" w:author="Win10" w:date="2025-04-25T23:10:00Z">
            <w:rPr>
              <w:del w:id="3526" w:author="Selyem Péter Ferenc" w:date="2025-05-05T14:59:00Z"/>
              <w:rFonts w:ascii="Courier New" w:hAnsi="Courier New" w:cs="Courier New"/>
            </w:rPr>
          </w:rPrChange>
        </w:rPr>
      </w:pPr>
      <w:del w:id="3527" w:author="Selyem Péter Ferenc" w:date="2025-05-05T14:59:00Z">
        <w:r w:rsidRPr="00184E84" w:rsidDel="00544A61">
          <w:rPr>
            <w:rFonts w:ascii="Courier New" w:hAnsi="Courier New" w:cs="Courier New"/>
            <w:color w:val="FF0000"/>
            <w:rPrChange w:id="3528" w:author="Win10" w:date="2025-04-25T23:10:00Z">
              <w:rPr>
                <w:rFonts w:ascii="Courier New" w:hAnsi="Courier New" w:cs="Courier New"/>
              </w:rPr>
            </w:rPrChange>
          </w:rPr>
          <w:delText>|   |       chat.css</w:delText>
        </w:r>
      </w:del>
    </w:p>
    <w:p w14:paraId="3F2265E8" w14:textId="47048277" w:rsidR="0082775C" w:rsidRPr="00184E84" w:rsidDel="00544A61" w:rsidRDefault="0082775C">
      <w:pPr>
        <w:pStyle w:val="Csakszveg"/>
        <w:rPr>
          <w:del w:id="3529" w:author="Selyem Péter Ferenc" w:date="2025-05-05T14:59:00Z"/>
          <w:rFonts w:ascii="Courier New" w:hAnsi="Courier New" w:cs="Courier New"/>
          <w:color w:val="FF0000"/>
          <w:rPrChange w:id="3530" w:author="Win10" w:date="2025-04-25T23:10:00Z">
            <w:rPr>
              <w:del w:id="3531" w:author="Selyem Péter Ferenc" w:date="2025-05-05T14:59:00Z"/>
              <w:rFonts w:ascii="Courier New" w:hAnsi="Courier New" w:cs="Courier New"/>
            </w:rPr>
          </w:rPrChange>
        </w:rPr>
      </w:pPr>
      <w:del w:id="3532" w:author="Selyem Péter Ferenc" w:date="2025-05-05T14:59:00Z">
        <w:r w:rsidRPr="00184E84" w:rsidDel="00544A61">
          <w:rPr>
            <w:rFonts w:ascii="Courier New" w:hAnsi="Courier New" w:cs="Courier New"/>
            <w:color w:val="FF0000"/>
            <w:rPrChange w:id="3533" w:author="Win10" w:date="2025-04-25T23:10:00Z">
              <w:rPr>
                <w:rFonts w:ascii="Courier New" w:hAnsi="Courier New" w:cs="Courier New"/>
              </w:rPr>
            </w:rPrChange>
          </w:rPr>
          <w:delText xml:space="preserve">|   |       </w:delText>
        </w:r>
      </w:del>
    </w:p>
    <w:p w14:paraId="25AC3E6A" w14:textId="1585824E" w:rsidR="0082775C" w:rsidRPr="00184E84" w:rsidDel="00544A61" w:rsidRDefault="0082775C">
      <w:pPr>
        <w:pStyle w:val="Csakszveg"/>
        <w:rPr>
          <w:del w:id="3534" w:author="Selyem Péter Ferenc" w:date="2025-05-05T14:59:00Z"/>
          <w:rFonts w:ascii="Courier New" w:hAnsi="Courier New" w:cs="Courier New"/>
          <w:color w:val="FF0000"/>
          <w:rPrChange w:id="3535" w:author="Win10" w:date="2025-04-25T23:10:00Z">
            <w:rPr>
              <w:del w:id="3536" w:author="Selyem Péter Ferenc" w:date="2025-05-05T14:59:00Z"/>
              <w:rFonts w:ascii="Courier New" w:hAnsi="Courier New" w:cs="Courier New"/>
            </w:rPr>
          </w:rPrChange>
        </w:rPr>
      </w:pPr>
      <w:del w:id="3537" w:author="Selyem Péter Ferenc" w:date="2025-05-05T14:59:00Z">
        <w:r w:rsidRPr="00184E84" w:rsidDel="00544A61">
          <w:rPr>
            <w:rFonts w:ascii="Courier New" w:hAnsi="Courier New" w:cs="Courier New"/>
            <w:color w:val="FF0000"/>
            <w:rPrChange w:id="3538" w:author="Win10" w:date="2025-04-25T23:10:00Z">
              <w:rPr>
                <w:rFonts w:ascii="Courier New" w:hAnsi="Courier New" w:cs="Courier New"/>
              </w:rPr>
            </w:rPrChange>
          </w:rPr>
          <w:delText>|   \---js</w:delText>
        </w:r>
      </w:del>
    </w:p>
    <w:p w14:paraId="5BE326C6" w14:textId="1CD29ECF" w:rsidR="0082775C" w:rsidRPr="00184E84" w:rsidDel="00544A61" w:rsidRDefault="0082775C">
      <w:pPr>
        <w:pStyle w:val="Csakszveg"/>
        <w:rPr>
          <w:del w:id="3539" w:author="Selyem Péter Ferenc" w:date="2025-05-05T14:59:00Z"/>
          <w:rFonts w:ascii="Courier New" w:hAnsi="Courier New" w:cs="Courier New"/>
          <w:color w:val="FF0000"/>
          <w:rPrChange w:id="3540" w:author="Win10" w:date="2025-04-25T23:10:00Z">
            <w:rPr>
              <w:del w:id="3541" w:author="Selyem Péter Ferenc" w:date="2025-05-05T14:59:00Z"/>
              <w:rFonts w:ascii="Courier New" w:hAnsi="Courier New" w:cs="Courier New"/>
            </w:rPr>
          </w:rPrChange>
        </w:rPr>
      </w:pPr>
      <w:del w:id="3542" w:author="Selyem Péter Ferenc" w:date="2025-05-05T14:59:00Z">
        <w:r w:rsidRPr="00184E84" w:rsidDel="00544A61">
          <w:rPr>
            <w:rFonts w:ascii="Courier New" w:hAnsi="Courier New" w:cs="Courier New"/>
            <w:color w:val="FF0000"/>
            <w:rPrChange w:id="3543" w:author="Win10" w:date="2025-04-25T23:10:00Z">
              <w:rPr>
                <w:rFonts w:ascii="Courier New" w:hAnsi="Courier New" w:cs="Courier New"/>
              </w:rPr>
            </w:rPrChange>
          </w:rPr>
          <w:delText>|           chat.js</w:delText>
        </w:r>
      </w:del>
    </w:p>
    <w:p w14:paraId="34535199" w14:textId="7E2DCD09" w:rsidR="0082775C" w:rsidRPr="00184E84" w:rsidDel="00544A61" w:rsidRDefault="0082775C">
      <w:pPr>
        <w:pStyle w:val="Csakszveg"/>
        <w:rPr>
          <w:del w:id="3544" w:author="Selyem Péter Ferenc" w:date="2025-05-05T14:59:00Z"/>
          <w:rFonts w:ascii="Courier New" w:hAnsi="Courier New" w:cs="Courier New"/>
          <w:color w:val="FF0000"/>
          <w:rPrChange w:id="3545" w:author="Win10" w:date="2025-04-25T23:10:00Z">
            <w:rPr>
              <w:del w:id="3546" w:author="Selyem Péter Ferenc" w:date="2025-05-05T14:59:00Z"/>
              <w:rFonts w:ascii="Courier New" w:hAnsi="Courier New" w:cs="Courier New"/>
            </w:rPr>
          </w:rPrChange>
        </w:rPr>
      </w:pPr>
      <w:del w:id="3547" w:author="Selyem Péter Ferenc" w:date="2025-05-05T14:59:00Z">
        <w:r w:rsidRPr="00184E84" w:rsidDel="00544A61">
          <w:rPr>
            <w:rFonts w:ascii="Courier New" w:hAnsi="Courier New" w:cs="Courier New"/>
            <w:color w:val="FF0000"/>
            <w:rPrChange w:id="3548" w:author="Win10" w:date="2025-04-25T23:10:00Z">
              <w:rPr>
                <w:rFonts w:ascii="Courier New" w:hAnsi="Courier New" w:cs="Courier New"/>
              </w:rPr>
            </w:rPrChange>
          </w:rPr>
          <w:delText xml:space="preserve">|           </w:delText>
        </w:r>
      </w:del>
    </w:p>
    <w:p w14:paraId="7B6E21FC" w14:textId="654D641D" w:rsidR="0082775C" w:rsidRPr="00184E84" w:rsidDel="00544A61" w:rsidRDefault="0082775C">
      <w:pPr>
        <w:pStyle w:val="Csakszveg"/>
        <w:rPr>
          <w:del w:id="3549" w:author="Selyem Péter Ferenc" w:date="2025-05-05T14:59:00Z"/>
          <w:rFonts w:ascii="Courier New" w:hAnsi="Courier New" w:cs="Courier New"/>
          <w:color w:val="FF0000"/>
          <w:rPrChange w:id="3550" w:author="Win10" w:date="2025-04-25T23:10:00Z">
            <w:rPr>
              <w:del w:id="3551" w:author="Selyem Péter Ferenc" w:date="2025-05-05T14:59:00Z"/>
              <w:rFonts w:ascii="Courier New" w:hAnsi="Courier New" w:cs="Courier New"/>
            </w:rPr>
          </w:rPrChange>
        </w:rPr>
      </w:pPr>
      <w:del w:id="3552" w:author="Selyem Péter Ferenc" w:date="2025-05-05T14:59:00Z">
        <w:r w:rsidRPr="00184E84" w:rsidDel="00544A61">
          <w:rPr>
            <w:rFonts w:ascii="Courier New" w:hAnsi="Courier New" w:cs="Courier New"/>
            <w:color w:val="FF0000"/>
            <w:rPrChange w:id="3553" w:author="Win10" w:date="2025-04-25T23:10:00Z">
              <w:rPr>
                <w:rFonts w:ascii="Courier New" w:hAnsi="Courier New" w:cs="Courier New"/>
              </w:rPr>
            </w:rPrChange>
          </w:rPr>
          <w:delText>+---templates</w:delText>
        </w:r>
      </w:del>
    </w:p>
    <w:p w14:paraId="4B1AC4B8" w14:textId="49E759CF" w:rsidR="0082775C" w:rsidRPr="00184E84" w:rsidDel="00544A61" w:rsidRDefault="0082775C">
      <w:pPr>
        <w:pStyle w:val="Csakszveg"/>
        <w:rPr>
          <w:del w:id="3554" w:author="Selyem Péter Ferenc" w:date="2025-05-05T14:59:00Z"/>
          <w:rFonts w:ascii="Courier New" w:hAnsi="Courier New" w:cs="Courier New"/>
          <w:color w:val="FF0000"/>
          <w:rPrChange w:id="3555" w:author="Win10" w:date="2025-04-25T23:10:00Z">
            <w:rPr>
              <w:del w:id="3556" w:author="Selyem Péter Ferenc" w:date="2025-05-05T14:59:00Z"/>
              <w:rFonts w:ascii="Courier New" w:hAnsi="Courier New" w:cs="Courier New"/>
            </w:rPr>
          </w:rPrChange>
        </w:rPr>
      </w:pPr>
      <w:del w:id="3557" w:author="Selyem Péter Ferenc" w:date="2025-05-05T14:59:00Z">
        <w:r w:rsidRPr="00184E84" w:rsidDel="00544A61">
          <w:rPr>
            <w:rFonts w:ascii="Courier New" w:hAnsi="Courier New" w:cs="Courier New"/>
            <w:color w:val="FF0000"/>
            <w:rPrChange w:id="3558" w:author="Win10" w:date="2025-04-25T23:10:00Z">
              <w:rPr>
                <w:rFonts w:ascii="Courier New" w:hAnsi="Courier New" w:cs="Courier New"/>
              </w:rPr>
            </w:rPrChange>
          </w:rPr>
          <w:delText>|       index.html</w:delText>
        </w:r>
      </w:del>
    </w:p>
    <w:p w14:paraId="5CF9B091" w14:textId="384F8B59" w:rsidR="0082775C" w:rsidRPr="00184E84" w:rsidDel="00544A61" w:rsidRDefault="0082775C">
      <w:pPr>
        <w:pStyle w:val="Csakszveg"/>
        <w:rPr>
          <w:del w:id="3559" w:author="Selyem Péter Ferenc" w:date="2025-05-05T14:59:00Z"/>
          <w:rFonts w:ascii="Courier New" w:hAnsi="Courier New" w:cs="Courier New"/>
          <w:color w:val="FF0000"/>
          <w:rPrChange w:id="3560" w:author="Win10" w:date="2025-04-25T23:10:00Z">
            <w:rPr>
              <w:del w:id="3561" w:author="Selyem Péter Ferenc" w:date="2025-05-05T14:59:00Z"/>
              <w:rFonts w:ascii="Courier New" w:hAnsi="Courier New" w:cs="Courier New"/>
            </w:rPr>
          </w:rPrChange>
        </w:rPr>
      </w:pPr>
      <w:del w:id="3562" w:author="Selyem Péter Ferenc" w:date="2025-05-05T14:59:00Z">
        <w:r w:rsidRPr="00184E84" w:rsidDel="00544A61">
          <w:rPr>
            <w:rFonts w:ascii="Courier New" w:hAnsi="Courier New" w:cs="Courier New"/>
            <w:color w:val="FF0000"/>
            <w:rPrChange w:id="3563" w:author="Win10" w:date="2025-04-25T23:10:00Z">
              <w:rPr>
                <w:rFonts w:ascii="Courier New" w:hAnsi="Courier New" w:cs="Courier New"/>
              </w:rPr>
            </w:rPrChange>
          </w:rPr>
          <w:delText xml:space="preserve">|        </w:delText>
        </w:r>
      </w:del>
    </w:p>
    <w:p w14:paraId="71F78FD4" w14:textId="4A35091D" w:rsidR="0082775C" w:rsidRPr="00184E84" w:rsidDel="00544A61" w:rsidRDefault="0082775C">
      <w:pPr>
        <w:ind w:firstLine="0"/>
        <w:rPr>
          <w:del w:id="3564" w:author="Selyem Péter Ferenc" w:date="2025-05-05T14:59:00Z"/>
          <w:rFonts w:cs="Times New Roman"/>
          <w:color w:val="FF0000"/>
          <w:rPrChange w:id="3565" w:author="Win10" w:date="2025-04-25T23:10:00Z">
            <w:rPr>
              <w:del w:id="3566" w:author="Selyem Péter Ferenc" w:date="2025-05-05T14:59:00Z"/>
              <w:rFonts w:cs="Times New Roman"/>
            </w:rPr>
          </w:rPrChange>
        </w:rPr>
        <w:pPrChange w:id="3567" w:author="Selyem Péter Ferenc" w:date="2025-05-05T14:59:00Z">
          <w:pPr/>
        </w:pPrChange>
      </w:pPr>
      <w:del w:id="3568" w:author="Selyem Péter Ferenc" w:date="2025-05-05T14:59:00Z">
        <w:r w:rsidRPr="00184E84" w:rsidDel="00544A61">
          <w:rPr>
            <w:color w:val="FF0000"/>
            <w:rPrChange w:id="3569" w:author="Win10" w:date="2025-04-25T23:10:00Z">
              <w:rPr/>
            </w:rPrChange>
          </w:rPr>
          <w:delText>[</w:delText>
        </w:r>
        <w:r w:rsidR="00367AFA" w:rsidRPr="00184E84" w:rsidDel="00544A61">
          <w:rPr>
            <w:color w:val="FF0000"/>
            <w:rPrChange w:id="3570" w:author="Win10" w:date="2025-04-25T23:10:00Z">
              <w:rPr/>
            </w:rPrChange>
          </w:rPr>
          <w:delText xml:space="preserve">PÉLDA!!! </w:delText>
        </w:r>
        <w:r w:rsidRPr="00184E84" w:rsidDel="00544A61">
          <w:rPr>
            <w:color w:val="FF0000"/>
            <w:rPrChange w:id="3571" w:author="Win10" w:date="2025-04-25T23:10:00Z">
              <w:rPr/>
            </w:rPrChange>
          </w:rPr>
          <w:delText>Megjegyzés: A Python csomagkezelője által telepített fájlok, illetve a különböző cache fájlok a fenti listából kimaradtak, mivel ezekkel indokolatlanul és aránytalanul hosszú lenne a fenti felsorolás. A beadott fájlok között azonban a teljesség kedvéért szerepelnek ezek a fájlok is.]</w:delText>
        </w:r>
      </w:del>
    </w:p>
    <w:p w14:paraId="41559A19" w14:textId="77777777" w:rsidR="0082775C" w:rsidRPr="0082775C" w:rsidRDefault="0082775C">
      <w:pPr>
        <w:ind w:firstLine="0"/>
        <w:pPrChange w:id="3572" w:author="Selyem Péter Ferenc" w:date="2025-05-05T14:59:00Z">
          <w:pPr/>
        </w:pPrChange>
      </w:pPr>
    </w:p>
    <w:p w14:paraId="0C058215" w14:textId="231AF0A2" w:rsidR="00B36958" w:rsidRPr="006E4100" w:rsidRDefault="00B36958" w:rsidP="00771B5F">
      <w:pPr>
        <w:pStyle w:val="Cmsor1-szmozatlan"/>
      </w:pPr>
      <w:bookmarkStart w:id="3573" w:name="_Toc197366517"/>
      <w:r w:rsidRPr="006E4100">
        <w:lastRenderedPageBreak/>
        <w:t>Ábrajegyzék</w:t>
      </w:r>
      <w:bookmarkEnd w:id="3573"/>
    </w:p>
    <w:p w14:paraId="4C3D590D" w14:textId="0392AD40" w:rsidR="00405AD0" w:rsidDel="00FB74C4" w:rsidRDefault="00B36958">
      <w:pPr>
        <w:pStyle w:val="brajegyzk"/>
        <w:tabs>
          <w:tab w:val="right" w:leader="dot" w:pos="8493"/>
        </w:tabs>
        <w:rPr>
          <w:ins w:id="3574" w:author="Win10" w:date="2025-04-25T23:32:00Z"/>
          <w:del w:id="3575" w:author="Selyem Péter Ferenc" w:date="2025-04-30T10:04:00Z"/>
          <w:rFonts w:asciiTheme="minorHAnsi" w:eastAsiaTheme="minorEastAsia" w:hAnsiTheme="minorHAnsi"/>
          <w:noProof/>
          <w:sz w:val="22"/>
          <w:lang w:eastAsia="hu-HU"/>
        </w:rPr>
      </w:pPr>
      <w:del w:id="3576" w:author="Selyem Péter Ferenc" w:date="2025-04-30T10:04:00Z">
        <w:r w:rsidDel="00FB74C4">
          <w:fldChar w:fldCharType="begin"/>
        </w:r>
        <w:r w:rsidDel="00FB74C4">
          <w:delInstrText xml:space="preserve"> TOC \h \z \c "ábra" </w:delInstrText>
        </w:r>
        <w:r w:rsidDel="00FB74C4">
          <w:fldChar w:fldCharType="separate"/>
        </w:r>
      </w:del>
      <w:ins w:id="3577" w:author="Win10" w:date="2025-04-25T23:32:00Z">
        <w:del w:id="3578" w:author="Selyem Péter Ferenc" w:date="2025-04-30T10:04:00Z">
          <w:r w:rsidR="00405AD0" w:rsidRPr="006718C8" w:rsidDel="00FB74C4">
            <w:rPr>
              <w:rStyle w:val="Hiperhivatkozs"/>
              <w:noProof/>
            </w:rPr>
            <w:fldChar w:fldCharType="begin"/>
          </w:r>
          <w:r w:rsidR="00405AD0" w:rsidRPr="006718C8" w:rsidDel="00FB74C4">
            <w:rPr>
              <w:rStyle w:val="Hiperhivatkozs"/>
              <w:noProof/>
            </w:rPr>
            <w:delInstrText xml:space="preserve"> </w:delInstrText>
          </w:r>
          <w:r w:rsidR="00405AD0" w:rsidDel="00FB74C4">
            <w:rPr>
              <w:noProof/>
            </w:rPr>
            <w:delInstrText>HYPERLINK \l "_Toc196516379"</w:delInstrText>
          </w:r>
          <w:r w:rsidR="00405AD0" w:rsidRPr="006718C8" w:rsidDel="00FB74C4">
            <w:rPr>
              <w:rStyle w:val="Hiperhivatkozs"/>
              <w:noProof/>
            </w:rPr>
            <w:delInstrText xml:space="preserve"> </w:delInstrText>
          </w:r>
          <w:r w:rsidR="00405AD0" w:rsidRPr="006718C8" w:rsidDel="00FB74C4">
            <w:rPr>
              <w:rStyle w:val="Hiperhivatkozs"/>
              <w:noProof/>
            </w:rPr>
          </w:r>
          <w:r w:rsidR="00405AD0" w:rsidRPr="006718C8" w:rsidDel="00FB74C4">
            <w:rPr>
              <w:rStyle w:val="Hiperhivatkozs"/>
              <w:noProof/>
            </w:rPr>
            <w:fldChar w:fldCharType="separate"/>
          </w:r>
          <w:r w:rsidR="00405AD0" w:rsidRPr="006718C8" w:rsidDel="00FB74C4">
            <w:rPr>
              <w:rStyle w:val="Hiperhivatkozs"/>
              <w:noProof/>
            </w:rPr>
            <w:delText>1. ábra: A Flex Gym főoldala</w:delText>
          </w:r>
          <w:r w:rsidR="00405AD0" w:rsidDel="00FB74C4">
            <w:rPr>
              <w:noProof/>
              <w:webHidden/>
            </w:rPr>
            <w:tab/>
          </w:r>
          <w:r w:rsidR="00405AD0" w:rsidDel="00FB74C4">
            <w:rPr>
              <w:noProof/>
              <w:webHidden/>
            </w:rPr>
            <w:fldChar w:fldCharType="begin"/>
          </w:r>
          <w:r w:rsidR="00405AD0" w:rsidDel="00FB74C4">
            <w:rPr>
              <w:noProof/>
              <w:webHidden/>
            </w:rPr>
            <w:delInstrText xml:space="preserve"> PAGEREF _Toc196516379 \h </w:delInstrText>
          </w:r>
        </w:del>
      </w:ins>
      <w:del w:id="3579" w:author="Selyem Péter Ferenc" w:date="2025-04-30T10:04:00Z">
        <w:r w:rsidR="00405AD0" w:rsidDel="00FB74C4">
          <w:rPr>
            <w:noProof/>
            <w:webHidden/>
          </w:rPr>
        </w:r>
        <w:r w:rsidR="00405AD0" w:rsidDel="00FB74C4">
          <w:rPr>
            <w:noProof/>
            <w:webHidden/>
          </w:rPr>
          <w:fldChar w:fldCharType="separate"/>
        </w:r>
      </w:del>
      <w:ins w:id="3580" w:author="Win10" w:date="2025-04-25T23:32:00Z">
        <w:del w:id="3581" w:author="Selyem Péter Ferenc" w:date="2025-04-30T10:04:00Z">
          <w:r w:rsidR="00405AD0" w:rsidDel="00FB74C4">
            <w:rPr>
              <w:noProof/>
              <w:webHidden/>
            </w:rPr>
            <w:delText>16</w:delText>
          </w:r>
          <w:r w:rsidR="00405AD0" w:rsidDel="00FB74C4">
            <w:rPr>
              <w:noProof/>
              <w:webHidden/>
            </w:rPr>
            <w:fldChar w:fldCharType="end"/>
          </w:r>
          <w:r w:rsidR="00405AD0" w:rsidRPr="006718C8" w:rsidDel="00FB74C4">
            <w:rPr>
              <w:rStyle w:val="Hiperhivatkozs"/>
              <w:noProof/>
            </w:rPr>
            <w:fldChar w:fldCharType="end"/>
          </w:r>
        </w:del>
      </w:ins>
    </w:p>
    <w:p w14:paraId="688E381D" w14:textId="086FD4E1" w:rsidR="00405AD0" w:rsidDel="00FB74C4" w:rsidRDefault="00405AD0">
      <w:pPr>
        <w:pStyle w:val="brajegyzk"/>
        <w:tabs>
          <w:tab w:val="right" w:leader="dot" w:pos="8493"/>
        </w:tabs>
        <w:rPr>
          <w:ins w:id="3582" w:author="Win10" w:date="2025-04-25T23:32:00Z"/>
          <w:del w:id="3583" w:author="Selyem Péter Ferenc" w:date="2025-04-30T10:04:00Z"/>
          <w:rFonts w:asciiTheme="minorHAnsi" w:eastAsiaTheme="minorEastAsia" w:hAnsiTheme="minorHAnsi"/>
          <w:noProof/>
          <w:sz w:val="22"/>
          <w:lang w:eastAsia="hu-HU"/>
        </w:rPr>
      </w:pPr>
      <w:ins w:id="3584" w:author="Win10" w:date="2025-04-25T23:32:00Z">
        <w:del w:id="3585" w:author="Selyem Péter Ferenc" w:date="2025-04-30T10:04:00Z">
          <w:r w:rsidRPr="006718C8" w:rsidDel="00FB74C4">
            <w:rPr>
              <w:rStyle w:val="Hiperhivatkozs"/>
              <w:noProof/>
            </w:rPr>
            <w:fldChar w:fldCharType="begin"/>
          </w:r>
          <w:r w:rsidRPr="006718C8" w:rsidDel="00FB74C4">
            <w:rPr>
              <w:rStyle w:val="Hiperhivatkozs"/>
              <w:noProof/>
            </w:rPr>
            <w:delInstrText xml:space="preserve"> </w:delInstrText>
          </w:r>
          <w:r w:rsidDel="00FB74C4">
            <w:rPr>
              <w:noProof/>
            </w:rPr>
            <w:delInstrText>HYPERLINK \l "_Toc196516380"</w:delInstrText>
          </w:r>
          <w:r w:rsidRPr="006718C8" w:rsidDel="00FB74C4">
            <w:rPr>
              <w:rStyle w:val="Hiperhivatkozs"/>
              <w:noProof/>
            </w:rPr>
            <w:delInstrText xml:space="preserve"> </w:delInstrText>
          </w:r>
          <w:r w:rsidRPr="006718C8" w:rsidDel="00FB74C4">
            <w:rPr>
              <w:rStyle w:val="Hiperhivatkozs"/>
              <w:noProof/>
            </w:rPr>
          </w:r>
          <w:r w:rsidRPr="006718C8" w:rsidDel="00FB74C4">
            <w:rPr>
              <w:rStyle w:val="Hiperhivatkozs"/>
              <w:noProof/>
            </w:rPr>
            <w:fldChar w:fldCharType="separate"/>
          </w:r>
          <w:r w:rsidRPr="006718C8" w:rsidDel="00FB74C4">
            <w:rPr>
              <w:rStyle w:val="Hiperhivatkozs"/>
              <w:noProof/>
            </w:rPr>
            <w:delText>2. ábra: A Flex Gym „Edzőink” oldala</w:delText>
          </w:r>
          <w:r w:rsidDel="00FB74C4">
            <w:rPr>
              <w:noProof/>
              <w:webHidden/>
            </w:rPr>
            <w:tab/>
          </w:r>
          <w:r w:rsidDel="00FB74C4">
            <w:rPr>
              <w:noProof/>
              <w:webHidden/>
            </w:rPr>
            <w:fldChar w:fldCharType="begin"/>
          </w:r>
          <w:r w:rsidDel="00FB74C4">
            <w:rPr>
              <w:noProof/>
              <w:webHidden/>
            </w:rPr>
            <w:delInstrText xml:space="preserve"> PAGEREF _Toc196516380 \h </w:delInstrText>
          </w:r>
        </w:del>
      </w:ins>
      <w:del w:id="3586" w:author="Selyem Péter Ferenc" w:date="2025-04-30T10:04:00Z">
        <w:r w:rsidDel="00FB74C4">
          <w:rPr>
            <w:noProof/>
            <w:webHidden/>
          </w:rPr>
        </w:r>
        <w:r w:rsidDel="00FB74C4">
          <w:rPr>
            <w:noProof/>
            <w:webHidden/>
          </w:rPr>
          <w:fldChar w:fldCharType="separate"/>
        </w:r>
      </w:del>
      <w:ins w:id="3587" w:author="Win10" w:date="2025-04-25T23:32:00Z">
        <w:del w:id="3588" w:author="Selyem Péter Ferenc" w:date="2025-04-30T10:04:00Z">
          <w:r w:rsidDel="00FB74C4">
            <w:rPr>
              <w:noProof/>
              <w:webHidden/>
            </w:rPr>
            <w:delText>17</w:delText>
          </w:r>
          <w:r w:rsidDel="00FB74C4">
            <w:rPr>
              <w:noProof/>
              <w:webHidden/>
            </w:rPr>
            <w:fldChar w:fldCharType="end"/>
          </w:r>
          <w:r w:rsidRPr="006718C8" w:rsidDel="00FB74C4">
            <w:rPr>
              <w:rStyle w:val="Hiperhivatkozs"/>
              <w:noProof/>
            </w:rPr>
            <w:fldChar w:fldCharType="end"/>
          </w:r>
        </w:del>
      </w:ins>
    </w:p>
    <w:p w14:paraId="330B9C0F" w14:textId="0418E89B" w:rsidR="00405AD0" w:rsidDel="00FB74C4" w:rsidRDefault="00405AD0">
      <w:pPr>
        <w:pStyle w:val="brajegyzk"/>
        <w:tabs>
          <w:tab w:val="right" w:leader="dot" w:pos="8493"/>
        </w:tabs>
        <w:rPr>
          <w:ins w:id="3589" w:author="Win10" w:date="2025-04-25T23:32:00Z"/>
          <w:del w:id="3590" w:author="Selyem Péter Ferenc" w:date="2025-04-30T10:04:00Z"/>
          <w:rFonts w:asciiTheme="minorHAnsi" w:eastAsiaTheme="minorEastAsia" w:hAnsiTheme="minorHAnsi"/>
          <w:noProof/>
          <w:sz w:val="22"/>
          <w:lang w:eastAsia="hu-HU"/>
        </w:rPr>
      </w:pPr>
      <w:ins w:id="3591" w:author="Win10" w:date="2025-04-25T23:32:00Z">
        <w:del w:id="3592" w:author="Selyem Péter Ferenc" w:date="2025-04-30T10:04:00Z">
          <w:r w:rsidRPr="006718C8" w:rsidDel="00FB74C4">
            <w:rPr>
              <w:rStyle w:val="Hiperhivatkozs"/>
              <w:noProof/>
            </w:rPr>
            <w:fldChar w:fldCharType="begin"/>
          </w:r>
          <w:r w:rsidRPr="006718C8" w:rsidDel="00FB74C4">
            <w:rPr>
              <w:rStyle w:val="Hiperhivatkozs"/>
              <w:noProof/>
            </w:rPr>
            <w:delInstrText xml:space="preserve"> </w:delInstrText>
          </w:r>
          <w:r w:rsidDel="00FB74C4">
            <w:rPr>
              <w:noProof/>
            </w:rPr>
            <w:delInstrText>HYPERLINK \l "_Toc196516381"</w:delInstrText>
          </w:r>
          <w:r w:rsidRPr="006718C8" w:rsidDel="00FB74C4">
            <w:rPr>
              <w:rStyle w:val="Hiperhivatkozs"/>
              <w:noProof/>
            </w:rPr>
            <w:delInstrText xml:space="preserve"> </w:delInstrText>
          </w:r>
          <w:r w:rsidRPr="006718C8" w:rsidDel="00FB74C4">
            <w:rPr>
              <w:rStyle w:val="Hiperhivatkozs"/>
              <w:noProof/>
            </w:rPr>
          </w:r>
          <w:r w:rsidRPr="006718C8" w:rsidDel="00FB74C4">
            <w:rPr>
              <w:rStyle w:val="Hiperhivatkozs"/>
              <w:noProof/>
            </w:rPr>
            <w:fldChar w:fldCharType="separate"/>
          </w:r>
          <w:r w:rsidRPr="006718C8" w:rsidDel="00FB74C4">
            <w:rPr>
              <w:rStyle w:val="Hiperhivatkozs"/>
              <w:noProof/>
            </w:rPr>
            <w:delText>3. ábra: A Planet Fitness főoldala</w:delText>
          </w:r>
          <w:r w:rsidDel="00FB74C4">
            <w:rPr>
              <w:noProof/>
              <w:webHidden/>
            </w:rPr>
            <w:tab/>
          </w:r>
          <w:r w:rsidDel="00FB74C4">
            <w:rPr>
              <w:noProof/>
              <w:webHidden/>
            </w:rPr>
            <w:fldChar w:fldCharType="begin"/>
          </w:r>
          <w:r w:rsidDel="00FB74C4">
            <w:rPr>
              <w:noProof/>
              <w:webHidden/>
            </w:rPr>
            <w:delInstrText xml:space="preserve"> PAGEREF _Toc196516381 \h </w:delInstrText>
          </w:r>
        </w:del>
      </w:ins>
      <w:del w:id="3593" w:author="Selyem Péter Ferenc" w:date="2025-04-30T10:04:00Z">
        <w:r w:rsidDel="00FB74C4">
          <w:rPr>
            <w:noProof/>
            <w:webHidden/>
          </w:rPr>
        </w:r>
        <w:r w:rsidDel="00FB74C4">
          <w:rPr>
            <w:noProof/>
            <w:webHidden/>
          </w:rPr>
          <w:fldChar w:fldCharType="separate"/>
        </w:r>
      </w:del>
      <w:ins w:id="3594" w:author="Win10" w:date="2025-04-25T23:32:00Z">
        <w:del w:id="3595" w:author="Selyem Péter Ferenc" w:date="2025-04-30T10:04:00Z">
          <w:r w:rsidDel="00FB74C4">
            <w:rPr>
              <w:noProof/>
              <w:webHidden/>
            </w:rPr>
            <w:delText>18</w:delText>
          </w:r>
          <w:r w:rsidDel="00FB74C4">
            <w:rPr>
              <w:noProof/>
              <w:webHidden/>
            </w:rPr>
            <w:fldChar w:fldCharType="end"/>
          </w:r>
          <w:r w:rsidRPr="006718C8" w:rsidDel="00FB74C4">
            <w:rPr>
              <w:rStyle w:val="Hiperhivatkozs"/>
              <w:noProof/>
            </w:rPr>
            <w:fldChar w:fldCharType="end"/>
          </w:r>
        </w:del>
      </w:ins>
    </w:p>
    <w:p w14:paraId="5F6EB806" w14:textId="5234DEB7" w:rsidR="00405AD0" w:rsidDel="00FB74C4" w:rsidRDefault="00405AD0">
      <w:pPr>
        <w:pStyle w:val="brajegyzk"/>
        <w:tabs>
          <w:tab w:val="right" w:leader="dot" w:pos="8493"/>
        </w:tabs>
        <w:rPr>
          <w:ins w:id="3596" w:author="Win10" w:date="2025-04-25T23:32:00Z"/>
          <w:del w:id="3597" w:author="Selyem Péter Ferenc" w:date="2025-04-30T10:04:00Z"/>
          <w:rFonts w:asciiTheme="minorHAnsi" w:eastAsiaTheme="minorEastAsia" w:hAnsiTheme="minorHAnsi"/>
          <w:noProof/>
          <w:sz w:val="22"/>
          <w:lang w:eastAsia="hu-HU"/>
        </w:rPr>
      </w:pPr>
      <w:ins w:id="3598" w:author="Win10" w:date="2025-04-25T23:32:00Z">
        <w:del w:id="3599" w:author="Selyem Péter Ferenc" w:date="2025-04-30T10:04:00Z">
          <w:r w:rsidRPr="006718C8" w:rsidDel="00FB74C4">
            <w:rPr>
              <w:rStyle w:val="Hiperhivatkozs"/>
              <w:noProof/>
            </w:rPr>
            <w:fldChar w:fldCharType="begin"/>
          </w:r>
          <w:r w:rsidRPr="006718C8" w:rsidDel="00FB74C4">
            <w:rPr>
              <w:rStyle w:val="Hiperhivatkozs"/>
              <w:noProof/>
            </w:rPr>
            <w:delInstrText xml:space="preserve"> </w:delInstrText>
          </w:r>
          <w:r w:rsidDel="00FB74C4">
            <w:rPr>
              <w:noProof/>
            </w:rPr>
            <w:delInstrText>HYPERLINK \l "_Toc196516382"</w:delInstrText>
          </w:r>
          <w:r w:rsidRPr="006718C8" w:rsidDel="00FB74C4">
            <w:rPr>
              <w:rStyle w:val="Hiperhivatkozs"/>
              <w:noProof/>
            </w:rPr>
            <w:delInstrText xml:space="preserve"> </w:delInstrText>
          </w:r>
          <w:r w:rsidRPr="006718C8" w:rsidDel="00FB74C4">
            <w:rPr>
              <w:rStyle w:val="Hiperhivatkozs"/>
              <w:noProof/>
            </w:rPr>
          </w:r>
          <w:r w:rsidRPr="006718C8" w:rsidDel="00FB74C4">
            <w:rPr>
              <w:rStyle w:val="Hiperhivatkozs"/>
              <w:noProof/>
            </w:rPr>
            <w:fldChar w:fldCharType="separate"/>
          </w:r>
          <w:r w:rsidRPr="006718C8" w:rsidDel="00FB74C4">
            <w:rPr>
              <w:rStyle w:val="Hiperhivatkozs"/>
              <w:noProof/>
            </w:rPr>
            <w:delText>4. ábra: Az alkalmazás Use Case diagramja</w:delText>
          </w:r>
          <w:r w:rsidDel="00FB74C4">
            <w:rPr>
              <w:noProof/>
              <w:webHidden/>
            </w:rPr>
            <w:tab/>
          </w:r>
          <w:r w:rsidDel="00FB74C4">
            <w:rPr>
              <w:noProof/>
              <w:webHidden/>
            </w:rPr>
            <w:fldChar w:fldCharType="begin"/>
          </w:r>
          <w:r w:rsidDel="00FB74C4">
            <w:rPr>
              <w:noProof/>
              <w:webHidden/>
            </w:rPr>
            <w:delInstrText xml:space="preserve"> PAGEREF _Toc196516382 \h </w:delInstrText>
          </w:r>
        </w:del>
      </w:ins>
      <w:del w:id="3600" w:author="Selyem Péter Ferenc" w:date="2025-04-30T10:04:00Z">
        <w:r w:rsidDel="00FB74C4">
          <w:rPr>
            <w:noProof/>
            <w:webHidden/>
          </w:rPr>
        </w:r>
        <w:r w:rsidDel="00FB74C4">
          <w:rPr>
            <w:noProof/>
            <w:webHidden/>
          </w:rPr>
          <w:fldChar w:fldCharType="separate"/>
        </w:r>
      </w:del>
      <w:ins w:id="3601" w:author="Win10" w:date="2025-04-25T23:32:00Z">
        <w:del w:id="3602" w:author="Selyem Péter Ferenc" w:date="2025-04-30T10:04:00Z">
          <w:r w:rsidDel="00FB74C4">
            <w:rPr>
              <w:noProof/>
              <w:webHidden/>
            </w:rPr>
            <w:delText>19</w:delText>
          </w:r>
          <w:r w:rsidDel="00FB74C4">
            <w:rPr>
              <w:noProof/>
              <w:webHidden/>
            </w:rPr>
            <w:fldChar w:fldCharType="end"/>
          </w:r>
          <w:r w:rsidRPr="006718C8" w:rsidDel="00FB74C4">
            <w:rPr>
              <w:rStyle w:val="Hiperhivatkozs"/>
              <w:noProof/>
            </w:rPr>
            <w:fldChar w:fldCharType="end"/>
          </w:r>
        </w:del>
      </w:ins>
    </w:p>
    <w:p w14:paraId="3596B072" w14:textId="5F7D369D" w:rsidR="00405AD0" w:rsidDel="00FB74C4" w:rsidRDefault="00405AD0">
      <w:pPr>
        <w:pStyle w:val="brajegyzk"/>
        <w:tabs>
          <w:tab w:val="right" w:leader="dot" w:pos="8493"/>
        </w:tabs>
        <w:rPr>
          <w:ins w:id="3603" w:author="Win10" w:date="2025-04-25T23:32:00Z"/>
          <w:del w:id="3604" w:author="Selyem Péter Ferenc" w:date="2025-04-30T10:04:00Z"/>
          <w:rFonts w:asciiTheme="minorHAnsi" w:eastAsiaTheme="minorEastAsia" w:hAnsiTheme="minorHAnsi"/>
          <w:noProof/>
          <w:sz w:val="22"/>
          <w:lang w:eastAsia="hu-HU"/>
        </w:rPr>
      </w:pPr>
      <w:ins w:id="3605" w:author="Win10" w:date="2025-04-25T23:32:00Z">
        <w:del w:id="3606" w:author="Selyem Péter Ferenc" w:date="2025-04-30T10:04:00Z">
          <w:r w:rsidRPr="006718C8" w:rsidDel="00FB74C4">
            <w:rPr>
              <w:rStyle w:val="Hiperhivatkozs"/>
              <w:noProof/>
            </w:rPr>
            <w:fldChar w:fldCharType="begin"/>
          </w:r>
          <w:r w:rsidRPr="006718C8" w:rsidDel="00FB74C4">
            <w:rPr>
              <w:rStyle w:val="Hiperhivatkozs"/>
              <w:noProof/>
            </w:rPr>
            <w:delInstrText xml:space="preserve"> </w:delInstrText>
          </w:r>
          <w:r w:rsidDel="00FB74C4">
            <w:rPr>
              <w:noProof/>
            </w:rPr>
            <w:delInstrText>HYPERLINK \l "_Toc196516383"</w:delInstrText>
          </w:r>
          <w:r w:rsidRPr="006718C8" w:rsidDel="00FB74C4">
            <w:rPr>
              <w:rStyle w:val="Hiperhivatkozs"/>
              <w:noProof/>
            </w:rPr>
            <w:delInstrText xml:space="preserve"> </w:delInstrText>
          </w:r>
          <w:r w:rsidRPr="006718C8" w:rsidDel="00FB74C4">
            <w:rPr>
              <w:rStyle w:val="Hiperhivatkozs"/>
              <w:noProof/>
            </w:rPr>
          </w:r>
          <w:r w:rsidRPr="006718C8" w:rsidDel="00FB74C4">
            <w:rPr>
              <w:rStyle w:val="Hiperhivatkozs"/>
              <w:noProof/>
            </w:rPr>
            <w:fldChar w:fldCharType="separate"/>
          </w:r>
          <w:r w:rsidRPr="006718C8" w:rsidDel="00FB74C4">
            <w:rPr>
              <w:rStyle w:val="Hiperhivatkozs"/>
              <w:noProof/>
            </w:rPr>
            <w:delText>5. ábra: Az adatbázis kezdetleges modellje</w:delText>
          </w:r>
          <w:r w:rsidDel="00FB74C4">
            <w:rPr>
              <w:noProof/>
              <w:webHidden/>
            </w:rPr>
            <w:tab/>
          </w:r>
          <w:r w:rsidDel="00FB74C4">
            <w:rPr>
              <w:noProof/>
              <w:webHidden/>
            </w:rPr>
            <w:fldChar w:fldCharType="begin"/>
          </w:r>
          <w:r w:rsidDel="00FB74C4">
            <w:rPr>
              <w:noProof/>
              <w:webHidden/>
            </w:rPr>
            <w:delInstrText xml:space="preserve"> PAGEREF _Toc196516383 \h </w:delInstrText>
          </w:r>
        </w:del>
      </w:ins>
      <w:del w:id="3607" w:author="Selyem Péter Ferenc" w:date="2025-04-30T10:04:00Z">
        <w:r w:rsidDel="00FB74C4">
          <w:rPr>
            <w:noProof/>
            <w:webHidden/>
          </w:rPr>
        </w:r>
        <w:r w:rsidDel="00FB74C4">
          <w:rPr>
            <w:noProof/>
            <w:webHidden/>
          </w:rPr>
          <w:fldChar w:fldCharType="separate"/>
        </w:r>
      </w:del>
      <w:ins w:id="3608" w:author="Win10" w:date="2025-04-25T23:32:00Z">
        <w:del w:id="3609" w:author="Selyem Péter Ferenc" w:date="2025-04-30T10:04:00Z">
          <w:r w:rsidDel="00FB74C4">
            <w:rPr>
              <w:noProof/>
              <w:webHidden/>
            </w:rPr>
            <w:delText>20</w:delText>
          </w:r>
          <w:r w:rsidDel="00FB74C4">
            <w:rPr>
              <w:noProof/>
              <w:webHidden/>
            </w:rPr>
            <w:fldChar w:fldCharType="end"/>
          </w:r>
          <w:r w:rsidRPr="006718C8" w:rsidDel="00FB74C4">
            <w:rPr>
              <w:rStyle w:val="Hiperhivatkozs"/>
              <w:noProof/>
            </w:rPr>
            <w:fldChar w:fldCharType="end"/>
          </w:r>
        </w:del>
      </w:ins>
    </w:p>
    <w:p w14:paraId="70FBDF53" w14:textId="75B6A42A" w:rsidR="00405AD0" w:rsidDel="00FB74C4" w:rsidRDefault="00405AD0">
      <w:pPr>
        <w:pStyle w:val="brajegyzk"/>
        <w:tabs>
          <w:tab w:val="right" w:leader="dot" w:pos="8493"/>
        </w:tabs>
        <w:rPr>
          <w:ins w:id="3610" w:author="Win10" w:date="2025-04-25T23:32:00Z"/>
          <w:del w:id="3611" w:author="Selyem Péter Ferenc" w:date="2025-04-30T10:04:00Z"/>
          <w:rFonts w:asciiTheme="minorHAnsi" w:eastAsiaTheme="minorEastAsia" w:hAnsiTheme="minorHAnsi"/>
          <w:noProof/>
          <w:sz w:val="22"/>
          <w:lang w:eastAsia="hu-HU"/>
        </w:rPr>
      </w:pPr>
      <w:ins w:id="3612" w:author="Win10" w:date="2025-04-25T23:32:00Z">
        <w:del w:id="3613" w:author="Selyem Péter Ferenc" w:date="2025-04-30T10:04:00Z">
          <w:r w:rsidRPr="006718C8" w:rsidDel="00FB74C4">
            <w:rPr>
              <w:rStyle w:val="Hiperhivatkozs"/>
              <w:noProof/>
            </w:rPr>
            <w:fldChar w:fldCharType="begin"/>
          </w:r>
          <w:r w:rsidRPr="006718C8" w:rsidDel="00FB74C4">
            <w:rPr>
              <w:rStyle w:val="Hiperhivatkozs"/>
              <w:noProof/>
            </w:rPr>
            <w:delInstrText xml:space="preserve"> </w:delInstrText>
          </w:r>
          <w:r w:rsidDel="00FB74C4">
            <w:rPr>
              <w:noProof/>
            </w:rPr>
            <w:delInstrText>HYPERLINK \l "_Toc196516384"</w:delInstrText>
          </w:r>
          <w:r w:rsidRPr="006718C8" w:rsidDel="00FB74C4">
            <w:rPr>
              <w:rStyle w:val="Hiperhivatkozs"/>
              <w:noProof/>
            </w:rPr>
            <w:delInstrText xml:space="preserve"> </w:delInstrText>
          </w:r>
          <w:r w:rsidRPr="006718C8" w:rsidDel="00FB74C4">
            <w:rPr>
              <w:rStyle w:val="Hiperhivatkozs"/>
              <w:noProof/>
            </w:rPr>
          </w:r>
          <w:r w:rsidRPr="006718C8" w:rsidDel="00FB74C4">
            <w:rPr>
              <w:rStyle w:val="Hiperhivatkozs"/>
              <w:noProof/>
            </w:rPr>
            <w:fldChar w:fldCharType="separate"/>
          </w:r>
          <w:r w:rsidRPr="006718C8" w:rsidDel="00FB74C4">
            <w:rPr>
              <w:rStyle w:val="Hiperhivatkozs"/>
              <w:noProof/>
            </w:rPr>
            <w:delText>6. ábra: Az adatbázis jelenlegi modellje</w:delText>
          </w:r>
          <w:r w:rsidDel="00FB74C4">
            <w:rPr>
              <w:noProof/>
              <w:webHidden/>
            </w:rPr>
            <w:tab/>
          </w:r>
          <w:r w:rsidDel="00FB74C4">
            <w:rPr>
              <w:noProof/>
              <w:webHidden/>
            </w:rPr>
            <w:fldChar w:fldCharType="begin"/>
          </w:r>
          <w:r w:rsidDel="00FB74C4">
            <w:rPr>
              <w:noProof/>
              <w:webHidden/>
            </w:rPr>
            <w:delInstrText xml:space="preserve"> PAGEREF _Toc196516384 \h </w:delInstrText>
          </w:r>
        </w:del>
      </w:ins>
      <w:del w:id="3614" w:author="Selyem Péter Ferenc" w:date="2025-04-30T10:04:00Z">
        <w:r w:rsidDel="00FB74C4">
          <w:rPr>
            <w:noProof/>
            <w:webHidden/>
          </w:rPr>
        </w:r>
        <w:r w:rsidDel="00FB74C4">
          <w:rPr>
            <w:noProof/>
            <w:webHidden/>
          </w:rPr>
          <w:fldChar w:fldCharType="separate"/>
        </w:r>
      </w:del>
      <w:ins w:id="3615" w:author="Win10" w:date="2025-04-25T23:32:00Z">
        <w:del w:id="3616" w:author="Selyem Péter Ferenc" w:date="2025-04-30T10:04:00Z">
          <w:r w:rsidDel="00FB74C4">
            <w:rPr>
              <w:noProof/>
              <w:webHidden/>
            </w:rPr>
            <w:delText>20</w:delText>
          </w:r>
          <w:r w:rsidDel="00FB74C4">
            <w:rPr>
              <w:noProof/>
              <w:webHidden/>
            </w:rPr>
            <w:fldChar w:fldCharType="end"/>
          </w:r>
          <w:r w:rsidRPr="006718C8" w:rsidDel="00FB74C4">
            <w:rPr>
              <w:rStyle w:val="Hiperhivatkozs"/>
              <w:noProof/>
            </w:rPr>
            <w:fldChar w:fldCharType="end"/>
          </w:r>
        </w:del>
      </w:ins>
    </w:p>
    <w:p w14:paraId="09B37229" w14:textId="3F302C03" w:rsidR="00405AD0" w:rsidDel="00FB74C4" w:rsidRDefault="00405AD0">
      <w:pPr>
        <w:pStyle w:val="brajegyzk"/>
        <w:tabs>
          <w:tab w:val="right" w:leader="dot" w:pos="8493"/>
        </w:tabs>
        <w:rPr>
          <w:ins w:id="3617" w:author="Win10" w:date="2025-04-25T23:32:00Z"/>
          <w:del w:id="3618" w:author="Selyem Péter Ferenc" w:date="2025-04-30T10:04:00Z"/>
          <w:rFonts w:asciiTheme="minorHAnsi" w:eastAsiaTheme="minorEastAsia" w:hAnsiTheme="minorHAnsi"/>
          <w:noProof/>
          <w:sz w:val="22"/>
          <w:lang w:eastAsia="hu-HU"/>
        </w:rPr>
      </w:pPr>
      <w:ins w:id="3619" w:author="Win10" w:date="2025-04-25T23:32:00Z">
        <w:del w:id="3620" w:author="Selyem Péter Ferenc" w:date="2025-04-30T10:04:00Z">
          <w:r w:rsidRPr="006718C8" w:rsidDel="00FB74C4">
            <w:rPr>
              <w:rStyle w:val="Hiperhivatkozs"/>
              <w:noProof/>
            </w:rPr>
            <w:fldChar w:fldCharType="begin"/>
          </w:r>
          <w:r w:rsidRPr="006718C8" w:rsidDel="00FB74C4">
            <w:rPr>
              <w:rStyle w:val="Hiperhivatkozs"/>
              <w:noProof/>
            </w:rPr>
            <w:delInstrText xml:space="preserve"> </w:delInstrText>
          </w:r>
          <w:r w:rsidDel="00FB74C4">
            <w:rPr>
              <w:noProof/>
            </w:rPr>
            <w:delInstrText>HYPERLINK \l "_Toc196516385"</w:delInstrText>
          </w:r>
          <w:r w:rsidRPr="006718C8" w:rsidDel="00FB74C4">
            <w:rPr>
              <w:rStyle w:val="Hiperhivatkozs"/>
              <w:noProof/>
            </w:rPr>
            <w:delInstrText xml:space="preserve"> </w:delInstrText>
          </w:r>
          <w:r w:rsidRPr="006718C8" w:rsidDel="00FB74C4">
            <w:rPr>
              <w:rStyle w:val="Hiperhivatkozs"/>
              <w:noProof/>
            </w:rPr>
          </w:r>
          <w:r w:rsidRPr="006718C8" w:rsidDel="00FB74C4">
            <w:rPr>
              <w:rStyle w:val="Hiperhivatkozs"/>
              <w:noProof/>
            </w:rPr>
            <w:fldChar w:fldCharType="separate"/>
          </w:r>
          <w:r w:rsidRPr="006718C8" w:rsidDel="00FB74C4">
            <w:rPr>
              <w:rStyle w:val="Hiperhivatkozs"/>
              <w:noProof/>
            </w:rPr>
            <w:delText>7. ábra: Az oldal térképe</w:delText>
          </w:r>
          <w:r w:rsidDel="00FB74C4">
            <w:rPr>
              <w:noProof/>
              <w:webHidden/>
            </w:rPr>
            <w:tab/>
          </w:r>
          <w:r w:rsidDel="00FB74C4">
            <w:rPr>
              <w:noProof/>
              <w:webHidden/>
            </w:rPr>
            <w:fldChar w:fldCharType="begin"/>
          </w:r>
          <w:r w:rsidDel="00FB74C4">
            <w:rPr>
              <w:noProof/>
              <w:webHidden/>
            </w:rPr>
            <w:delInstrText xml:space="preserve"> PAGEREF _Toc196516385 \h </w:delInstrText>
          </w:r>
        </w:del>
      </w:ins>
      <w:del w:id="3621" w:author="Selyem Péter Ferenc" w:date="2025-04-30T10:04:00Z">
        <w:r w:rsidDel="00FB74C4">
          <w:rPr>
            <w:noProof/>
            <w:webHidden/>
          </w:rPr>
        </w:r>
        <w:r w:rsidDel="00FB74C4">
          <w:rPr>
            <w:noProof/>
            <w:webHidden/>
          </w:rPr>
          <w:fldChar w:fldCharType="separate"/>
        </w:r>
      </w:del>
      <w:ins w:id="3622" w:author="Win10" w:date="2025-04-25T23:32:00Z">
        <w:del w:id="3623" w:author="Selyem Péter Ferenc" w:date="2025-04-30T10:04:00Z">
          <w:r w:rsidDel="00FB74C4">
            <w:rPr>
              <w:noProof/>
              <w:webHidden/>
            </w:rPr>
            <w:delText>24</w:delText>
          </w:r>
          <w:r w:rsidDel="00FB74C4">
            <w:rPr>
              <w:noProof/>
              <w:webHidden/>
            </w:rPr>
            <w:fldChar w:fldCharType="end"/>
          </w:r>
          <w:r w:rsidRPr="006718C8" w:rsidDel="00FB74C4">
            <w:rPr>
              <w:rStyle w:val="Hiperhivatkozs"/>
              <w:noProof/>
            </w:rPr>
            <w:fldChar w:fldCharType="end"/>
          </w:r>
        </w:del>
      </w:ins>
    </w:p>
    <w:p w14:paraId="442F3DE0" w14:textId="32D6AFEF" w:rsidR="00405AD0" w:rsidDel="00FB74C4" w:rsidRDefault="00405AD0">
      <w:pPr>
        <w:pStyle w:val="brajegyzk"/>
        <w:tabs>
          <w:tab w:val="right" w:leader="dot" w:pos="8493"/>
        </w:tabs>
        <w:rPr>
          <w:ins w:id="3624" w:author="Win10" w:date="2025-04-25T23:32:00Z"/>
          <w:del w:id="3625" w:author="Selyem Péter Ferenc" w:date="2025-04-30T10:04:00Z"/>
          <w:rFonts w:asciiTheme="minorHAnsi" w:eastAsiaTheme="minorEastAsia" w:hAnsiTheme="minorHAnsi"/>
          <w:noProof/>
          <w:sz w:val="22"/>
          <w:lang w:eastAsia="hu-HU"/>
        </w:rPr>
      </w:pPr>
      <w:ins w:id="3626" w:author="Win10" w:date="2025-04-25T23:32:00Z">
        <w:del w:id="3627" w:author="Selyem Péter Ferenc" w:date="2025-04-30T10:04:00Z">
          <w:r w:rsidRPr="006718C8" w:rsidDel="00FB74C4">
            <w:rPr>
              <w:rStyle w:val="Hiperhivatkozs"/>
              <w:noProof/>
            </w:rPr>
            <w:fldChar w:fldCharType="begin"/>
          </w:r>
          <w:r w:rsidRPr="006718C8" w:rsidDel="00FB74C4">
            <w:rPr>
              <w:rStyle w:val="Hiperhivatkozs"/>
              <w:noProof/>
            </w:rPr>
            <w:delInstrText xml:space="preserve"> </w:delInstrText>
          </w:r>
          <w:r w:rsidDel="00FB74C4">
            <w:rPr>
              <w:noProof/>
            </w:rPr>
            <w:delInstrText>HYPERLINK \l "_Toc196516386"</w:delInstrText>
          </w:r>
          <w:r w:rsidRPr="006718C8" w:rsidDel="00FB74C4">
            <w:rPr>
              <w:rStyle w:val="Hiperhivatkozs"/>
              <w:noProof/>
            </w:rPr>
            <w:delInstrText xml:space="preserve"> </w:delInstrText>
          </w:r>
          <w:r w:rsidRPr="006718C8" w:rsidDel="00FB74C4">
            <w:rPr>
              <w:rStyle w:val="Hiperhivatkozs"/>
              <w:noProof/>
            </w:rPr>
          </w:r>
          <w:r w:rsidRPr="006718C8" w:rsidDel="00FB74C4">
            <w:rPr>
              <w:rStyle w:val="Hiperhivatkozs"/>
              <w:noProof/>
            </w:rPr>
            <w:fldChar w:fldCharType="separate"/>
          </w:r>
          <w:r w:rsidRPr="006718C8" w:rsidDel="00FB74C4">
            <w:rPr>
              <w:rStyle w:val="Hiperhivatkozs"/>
              <w:noProof/>
            </w:rPr>
            <w:delText>8. ábra: Főoldal</w:delText>
          </w:r>
          <w:r w:rsidDel="00FB74C4">
            <w:rPr>
              <w:noProof/>
              <w:webHidden/>
            </w:rPr>
            <w:tab/>
          </w:r>
          <w:r w:rsidDel="00FB74C4">
            <w:rPr>
              <w:noProof/>
              <w:webHidden/>
            </w:rPr>
            <w:fldChar w:fldCharType="begin"/>
          </w:r>
          <w:r w:rsidDel="00FB74C4">
            <w:rPr>
              <w:noProof/>
              <w:webHidden/>
            </w:rPr>
            <w:delInstrText xml:space="preserve"> PAGEREF _Toc196516386 \h </w:delInstrText>
          </w:r>
        </w:del>
      </w:ins>
      <w:del w:id="3628" w:author="Selyem Péter Ferenc" w:date="2025-04-30T10:04:00Z">
        <w:r w:rsidDel="00FB74C4">
          <w:rPr>
            <w:noProof/>
            <w:webHidden/>
          </w:rPr>
        </w:r>
        <w:r w:rsidDel="00FB74C4">
          <w:rPr>
            <w:noProof/>
            <w:webHidden/>
          </w:rPr>
          <w:fldChar w:fldCharType="separate"/>
        </w:r>
      </w:del>
      <w:ins w:id="3629" w:author="Win10" w:date="2025-04-25T23:32:00Z">
        <w:del w:id="3630" w:author="Selyem Péter Ferenc" w:date="2025-04-30T10:04:00Z">
          <w:r w:rsidDel="00FB74C4">
            <w:rPr>
              <w:noProof/>
              <w:webHidden/>
            </w:rPr>
            <w:delText>25</w:delText>
          </w:r>
          <w:r w:rsidDel="00FB74C4">
            <w:rPr>
              <w:noProof/>
              <w:webHidden/>
            </w:rPr>
            <w:fldChar w:fldCharType="end"/>
          </w:r>
          <w:r w:rsidRPr="006718C8" w:rsidDel="00FB74C4">
            <w:rPr>
              <w:rStyle w:val="Hiperhivatkozs"/>
              <w:noProof/>
            </w:rPr>
            <w:fldChar w:fldCharType="end"/>
          </w:r>
        </w:del>
      </w:ins>
    </w:p>
    <w:p w14:paraId="63658FF1" w14:textId="53839BA5" w:rsidR="00405AD0" w:rsidDel="00FB74C4" w:rsidRDefault="00405AD0">
      <w:pPr>
        <w:pStyle w:val="brajegyzk"/>
        <w:tabs>
          <w:tab w:val="right" w:leader="dot" w:pos="8493"/>
        </w:tabs>
        <w:rPr>
          <w:ins w:id="3631" w:author="Win10" w:date="2025-04-25T23:32:00Z"/>
          <w:del w:id="3632" w:author="Selyem Péter Ferenc" w:date="2025-04-30T10:04:00Z"/>
          <w:rFonts w:asciiTheme="minorHAnsi" w:eastAsiaTheme="minorEastAsia" w:hAnsiTheme="minorHAnsi"/>
          <w:noProof/>
          <w:sz w:val="22"/>
          <w:lang w:eastAsia="hu-HU"/>
        </w:rPr>
      </w:pPr>
      <w:ins w:id="3633" w:author="Win10" w:date="2025-04-25T23:32:00Z">
        <w:del w:id="3634" w:author="Selyem Péter Ferenc" w:date="2025-04-30T10:04:00Z">
          <w:r w:rsidRPr="006718C8" w:rsidDel="00FB74C4">
            <w:rPr>
              <w:rStyle w:val="Hiperhivatkozs"/>
              <w:noProof/>
            </w:rPr>
            <w:fldChar w:fldCharType="begin"/>
          </w:r>
          <w:r w:rsidRPr="006718C8" w:rsidDel="00FB74C4">
            <w:rPr>
              <w:rStyle w:val="Hiperhivatkozs"/>
              <w:noProof/>
            </w:rPr>
            <w:delInstrText xml:space="preserve"> </w:delInstrText>
          </w:r>
          <w:r w:rsidDel="00FB74C4">
            <w:rPr>
              <w:noProof/>
            </w:rPr>
            <w:delInstrText>HYPERLINK \l "_Toc196516387"</w:delInstrText>
          </w:r>
          <w:r w:rsidRPr="006718C8" w:rsidDel="00FB74C4">
            <w:rPr>
              <w:rStyle w:val="Hiperhivatkozs"/>
              <w:noProof/>
            </w:rPr>
            <w:delInstrText xml:space="preserve"> </w:delInstrText>
          </w:r>
          <w:r w:rsidRPr="006718C8" w:rsidDel="00FB74C4">
            <w:rPr>
              <w:rStyle w:val="Hiperhivatkozs"/>
              <w:noProof/>
            </w:rPr>
          </w:r>
          <w:r w:rsidRPr="006718C8" w:rsidDel="00FB74C4">
            <w:rPr>
              <w:rStyle w:val="Hiperhivatkozs"/>
              <w:noProof/>
            </w:rPr>
            <w:fldChar w:fldCharType="separate"/>
          </w:r>
          <w:r w:rsidRPr="006718C8" w:rsidDel="00FB74C4">
            <w:rPr>
              <w:rStyle w:val="Hiperhivatkozs"/>
              <w:noProof/>
            </w:rPr>
            <w:delText>9. ábra: Regisztrációs oldal</w:delText>
          </w:r>
          <w:r w:rsidDel="00FB74C4">
            <w:rPr>
              <w:noProof/>
              <w:webHidden/>
            </w:rPr>
            <w:tab/>
          </w:r>
          <w:r w:rsidDel="00FB74C4">
            <w:rPr>
              <w:noProof/>
              <w:webHidden/>
            </w:rPr>
            <w:fldChar w:fldCharType="begin"/>
          </w:r>
          <w:r w:rsidDel="00FB74C4">
            <w:rPr>
              <w:noProof/>
              <w:webHidden/>
            </w:rPr>
            <w:delInstrText xml:space="preserve"> PAGEREF _Toc196516387 \h </w:delInstrText>
          </w:r>
        </w:del>
      </w:ins>
      <w:del w:id="3635" w:author="Selyem Péter Ferenc" w:date="2025-04-30T10:04:00Z">
        <w:r w:rsidDel="00FB74C4">
          <w:rPr>
            <w:noProof/>
            <w:webHidden/>
          </w:rPr>
        </w:r>
        <w:r w:rsidDel="00FB74C4">
          <w:rPr>
            <w:noProof/>
            <w:webHidden/>
          </w:rPr>
          <w:fldChar w:fldCharType="separate"/>
        </w:r>
      </w:del>
      <w:ins w:id="3636" w:author="Win10" w:date="2025-04-25T23:32:00Z">
        <w:del w:id="3637" w:author="Selyem Péter Ferenc" w:date="2025-04-30T10:04:00Z">
          <w:r w:rsidDel="00FB74C4">
            <w:rPr>
              <w:noProof/>
              <w:webHidden/>
            </w:rPr>
            <w:delText>26</w:delText>
          </w:r>
          <w:r w:rsidDel="00FB74C4">
            <w:rPr>
              <w:noProof/>
              <w:webHidden/>
            </w:rPr>
            <w:fldChar w:fldCharType="end"/>
          </w:r>
          <w:r w:rsidRPr="006718C8" w:rsidDel="00FB74C4">
            <w:rPr>
              <w:rStyle w:val="Hiperhivatkozs"/>
              <w:noProof/>
            </w:rPr>
            <w:fldChar w:fldCharType="end"/>
          </w:r>
        </w:del>
      </w:ins>
    </w:p>
    <w:p w14:paraId="1034A0FC" w14:textId="7AEF7730" w:rsidR="00184E84" w:rsidDel="00FB74C4" w:rsidRDefault="00184E84">
      <w:pPr>
        <w:pStyle w:val="brajegyzk"/>
        <w:tabs>
          <w:tab w:val="right" w:leader="dot" w:pos="8493"/>
        </w:tabs>
        <w:rPr>
          <w:del w:id="3638" w:author="Selyem Péter Ferenc" w:date="2025-04-30T10:04:00Z"/>
          <w:rFonts w:asciiTheme="minorHAnsi" w:eastAsiaTheme="minorEastAsia" w:hAnsiTheme="minorHAnsi"/>
          <w:noProof/>
          <w:sz w:val="22"/>
          <w:lang w:eastAsia="hu-HU"/>
        </w:rPr>
      </w:pPr>
      <w:del w:id="3639" w:author="Selyem Péter Ferenc" w:date="2025-04-30T10:04:00Z">
        <w:r w:rsidRPr="00405AD0" w:rsidDel="00FB74C4">
          <w:rPr>
            <w:rStyle w:val="Hiperhivatkozs"/>
            <w:noProof/>
          </w:rPr>
          <w:delText>1. ábra: A Flex Gym főoldala</w:delText>
        </w:r>
        <w:r w:rsidDel="00FB74C4">
          <w:rPr>
            <w:noProof/>
            <w:webHidden/>
          </w:rPr>
          <w:tab/>
          <w:delText>16</w:delText>
        </w:r>
      </w:del>
    </w:p>
    <w:p w14:paraId="4E10AB54" w14:textId="0CBDB1A2" w:rsidR="00184E84" w:rsidDel="00FB74C4" w:rsidRDefault="00184E84">
      <w:pPr>
        <w:pStyle w:val="brajegyzk"/>
        <w:tabs>
          <w:tab w:val="right" w:leader="dot" w:pos="8493"/>
        </w:tabs>
        <w:rPr>
          <w:del w:id="3640" w:author="Selyem Péter Ferenc" w:date="2025-04-30T10:04:00Z"/>
          <w:rFonts w:asciiTheme="minorHAnsi" w:eastAsiaTheme="minorEastAsia" w:hAnsiTheme="minorHAnsi"/>
          <w:noProof/>
          <w:sz w:val="22"/>
          <w:lang w:eastAsia="hu-HU"/>
        </w:rPr>
      </w:pPr>
      <w:del w:id="3641" w:author="Selyem Péter Ferenc" w:date="2025-04-30T10:04:00Z">
        <w:r w:rsidRPr="00405AD0" w:rsidDel="00FB74C4">
          <w:rPr>
            <w:rStyle w:val="Hiperhivatkozs"/>
            <w:noProof/>
          </w:rPr>
          <w:delText>2. ábra: A Flex Gym „Edzőink” oldala</w:delText>
        </w:r>
        <w:r w:rsidDel="00FB74C4">
          <w:rPr>
            <w:noProof/>
            <w:webHidden/>
          </w:rPr>
          <w:tab/>
          <w:delText>17</w:delText>
        </w:r>
      </w:del>
    </w:p>
    <w:p w14:paraId="70898FCD" w14:textId="072DB96C" w:rsidR="00184E84" w:rsidDel="00FB74C4" w:rsidRDefault="00184E84">
      <w:pPr>
        <w:pStyle w:val="brajegyzk"/>
        <w:tabs>
          <w:tab w:val="right" w:leader="dot" w:pos="8493"/>
        </w:tabs>
        <w:rPr>
          <w:del w:id="3642" w:author="Selyem Péter Ferenc" w:date="2025-04-30T10:04:00Z"/>
          <w:rFonts w:asciiTheme="minorHAnsi" w:eastAsiaTheme="minorEastAsia" w:hAnsiTheme="minorHAnsi"/>
          <w:noProof/>
          <w:sz w:val="22"/>
          <w:lang w:eastAsia="hu-HU"/>
        </w:rPr>
      </w:pPr>
      <w:del w:id="3643" w:author="Selyem Péter Ferenc" w:date="2025-04-30T10:04:00Z">
        <w:r w:rsidRPr="00405AD0" w:rsidDel="00FB74C4">
          <w:rPr>
            <w:rStyle w:val="Hiperhivatkozs"/>
            <w:noProof/>
          </w:rPr>
          <w:delText>3. ábra: A Planet Fitness főoldala</w:delText>
        </w:r>
        <w:r w:rsidDel="00FB74C4">
          <w:rPr>
            <w:noProof/>
            <w:webHidden/>
          </w:rPr>
          <w:tab/>
          <w:delText>18</w:delText>
        </w:r>
      </w:del>
    </w:p>
    <w:p w14:paraId="685EA6F4" w14:textId="7883F9B0" w:rsidR="00184E84" w:rsidDel="00FB74C4" w:rsidRDefault="00184E84">
      <w:pPr>
        <w:pStyle w:val="brajegyzk"/>
        <w:tabs>
          <w:tab w:val="right" w:leader="dot" w:pos="8493"/>
        </w:tabs>
        <w:rPr>
          <w:del w:id="3644" w:author="Selyem Péter Ferenc" w:date="2025-04-30T10:04:00Z"/>
          <w:rFonts w:asciiTheme="minorHAnsi" w:eastAsiaTheme="minorEastAsia" w:hAnsiTheme="minorHAnsi"/>
          <w:noProof/>
          <w:sz w:val="22"/>
          <w:lang w:eastAsia="hu-HU"/>
        </w:rPr>
      </w:pPr>
      <w:del w:id="3645" w:author="Selyem Péter Ferenc" w:date="2025-04-30T10:04:00Z">
        <w:r w:rsidRPr="00405AD0" w:rsidDel="00FB74C4">
          <w:rPr>
            <w:rStyle w:val="Hiperhivatkozs"/>
            <w:noProof/>
          </w:rPr>
          <w:delText>4. ábra: Az alkalmazás Use Case diagramja</w:delText>
        </w:r>
        <w:r w:rsidDel="00FB74C4">
          <w:rPr>
            <w:noProof/>
            <w:webHidden/>
          </w:rPr>
          <w:tab/>
          <w:delText>19</w:delText>
        </w:r>
      </w:del>
    </w:p>
    <w:p w14:paraId="1237C5AC" w14:textId="07BDCEFF" w:rsidR="00184E84" w:rsidDel="00FB74C4" w:rsidRDefault="00184E84">
      <w:pPr>
        <w:pStyle w:val="brajegyzk"/>
        <w:tabs>
          <w:tab w:val="right" w:leader="dot" w:pos="8493"/>
        </w:tabs>
        <w:rPr>
          <w:del w:id="3646" w:author="Selyem Péter Ferenc" w:date="2025-04-30T10:04:00Z"/>
          <w:rFonts w:asciiTheme="minorHAnsi" w:eastAsiaTheme="minorEastAsia" w:hAnsiTheme="minorHAnsi"/>
          <w:noProof/>
          <w:sz w:val="22"/>
          <w:lang w:eastAsia="hu-HU"/>
        </w:rPr>
      </w:pPr>
      <w:del w:id="3647" w:author="Selyem Péter Ferenc" w:date="2025-04-30T10:04:00Z">
        <w:r w:rsidRPr="00405AD0" w:rsidDel="00FB74C4">
          <w:rPr>
            <w:rStyle w:val="Hiperhivatkozs"/>
            <w:noProof/>
          </w:rPr>
          <w:delText>5. ábra: Az adatbázis kezdetleges modellje</w:delText>
        </w:r>
        <w:r w:rsidDel="00FB74C4">
          <w:rPr>
            <w:noProof/>
            <w:webHidden/>
          </w:rPr>
          <w:tab/>
          <w:delText>20</w:delText>
        </w:r>
      </w:del>
    </w:p>
    <w:p w14:paraId="00A70199" w14:textId="7191023A" w:rsidR="00184E84" w:rsidDel="00FB74C4" w:rsidRDefault="00184E84">
      <w:pPr>
        <w:pStyle w:val="brajegyzk"/>
        <w:tabs>
          <w:tab w:val="right" w:leader="dot" w:pos="8493"/>
        </w:tabs>
        <w:rPr>
          <w:del w:id="3648" w:author="Selyem Péter Ferenc" w:date="2025-04-30T10:04:00Z"/>
          <w:rFonts w:asciiTheme="minorHAnsi" w:eastAsiaTheme="minorEastAsia" w:hAnsiTheme="minorHAnsi"/>
          <w:noProof/>
          <w:sz w:val="22"/>
          <w:lang w:eastAsia="hu-HU"/>
        </w:rPr>
      </w:pPr>
      <w:del w:id="3649" w:author="Selyem Péter Ferenc" w:date="2025-04-30T10:04:00Z">
        <w:r w:rsidRPr="00405AD0" w:rsidDel="00FB74C4">
          <w:rPr>
            <w:rStyle w:val="Hiperhivatkozs"/>
            <w:noProof/>
          </w:rPr>
          <w:delText>6. ábra: Az adatbázis jelenlegi modellje</w:delText>
        </w:r>
        <w:r w:rsidDel="00FB74C4">
          <w:rPr>
            <w:noProof/>
            <w:webHidden/>
          </w:rPr>
          <w:tab/>
          <w:delText>20</w:delText>
        </w:r>
      </w:del>
    </w:p>
    <w:p w14:paraId="2F411B91" w14:textId="2BDB3D82" w:rsidR="00184E84" w:rsidDel="00FB74C4" w:rsidRDefault="00184E84">
      <w:pPr>
        <w:pStyle w:val="brajegyzk"/>
        <w:tabs>
          <w:tab w:val="right" w:leader="dot" w:pos="8493"/>
        </w:tabs>
        <w:rPr>
          <w:del w:id="3650" w:author="Selyem Péter Ferenc" w:date="2025-04-30T10:04:00Z"/>
          <w:rFonts w:asciiTheme="minorHAnsi" w:eastAsiaTheme="minorEastAsia" w:hAnsiTheme="minorHAnsi"/>
          <w:noProof/>
          <w:sz w:val="22"/>
          <w:lang w:eastAsia="hu-HU"/>
        </w:rPr>
      </w:pPr>
      <w:del w:id="3651" w:author="Selyem Péter Ferenc" w:date="2025-04-30T10:04:00Z">
        <w:r w:rsidRPr="00184E84" w:rsidDel="00FB74C4">
          <w:rPr>
            <w:rStyle w:val="Hiperhivatkozs"/>
            <w:noProof/>
          </w:rPr>
          <w:delText>1. ábra: A Flex Gym főoldala</w:delText>
        </w:r>
        <w:r w:rsidDel="00FB74C4">
          <w:rPr>
            <w:noProof/>
            <w:webHidden/>
          </w:rPr>
          <w:tab/>
          <w:delText>16</w:delText>
        </w:r>
      </w:del>
    </w:p>
    <w:p w14:paraId="6FCB5ECB" w14:textId="43C81C3F" w:rsidR="00184E84" w:rsidDel="00FB74C4" w:rsidRDefault="00184E84">
      <w:pPr>
        <w:pStyle w:val="brajegyzk"/>
        <w:tabs>
          <w:tab w:val="right" w:leader="dot" w:pos="8493"/>
        </w:tabs>
        <w:rPr>
          <w:del w:id="3652" w:author="Selyem Péter Ferenc" w:date="2025-04-30T10:04:00Z"/>
          <w:rFonts w:asciiTheme="minorHAnsi" w:eastAsiaTheme="minorEastAsia" w:hAnsiTheme="minorHAnsi"/>
          <w:noProof/>
          <w:sz w:val="22"/>
          <w:lang w:eastAsia="hu-HU"/>
        </w:rPr>
      </w:pPr>
      <w:del w:id="3653" w:author="Selyem Péter Ferenc" w:date="2025-04-30T10:04:00Z">
        <w:r w:rsidRPr="00184E84" w:rsidDel="00FB74C4">
          <w:rPr>
            <w:rStyle w:val="Hiperhivatkozs"/>
            <w:noProof/>
          </w:rPr>
          <w:delText>2. ábra: A Flex Gym „Edzőink” oldala</w:delText>
        </w:r>
        <w:r w:rsidDel="00FB74C4">
          <w:rPr>
            <w:noProof/>
            <w:webHidden/>
          </w:rPr>
          <w:tab/>
          <w:delText>17</w:delText>
        </w:r>
      </w:del>
    </w:p>
    <w:p w14:paraId="680078C5" w14:textId="40C8AD19" w:rsidR="00184E84" w:rsidDel="00FB74C4" w:rsidRDefault="00184E84">
      <w:pPr>
        <w:pStyle w:val="brajegyzk"/>
        <w:tabs>
          <w:tab w:val="right" w:leader="dot" w:pos="8493"/>
        </w:tabs>
        <w:rPr>
          <w:del w:id="3654" w:author="Selyem Péter Ferenc" w:date="2025-04-30T10:04:00Z"/>
          <w:rFonts w:asciiTheme="minorHAnsi" w:eastAsiaTheme="minorEastAsia" w:hAnsiTheme="minorHAnsi"/>
          <w:noProof/>
          <w:sz w:val="22"/>
          <w:lang w:eastAsia="hu-HU"/>
        </w:rPr>
      </w:pPr>
      <w:del w:id="3655" w:author="Selyem Péter Ferenc" w:date="2025-04-30T10:04:00Z">
        <w:r w:rsidRPr="00184E84" w:rsidDel="00FB74C4">
          <w:rPr>
            <w:rStyle w:val="Hiperhivatkozs"/>
            <w:noProof/>
          </w:rPr>
          <w:delText>3. ábra: A Planet Fitness főoldala</w:delText>
        </w:r>
        <w:r w:rsidDel="00FB74C4">
          <w:rPr>
            <w:noProof/>
            <w:webHidden/>
          </w:rPr>
          <w:tab/>
          <w:delText>18</w:delText>
        </w:r>
      </w:del>
    </w:p>
    <w:p w14:paraId="7526147A" w14:textId="507C8492" w:rsidR="00184E84" w:rsidDel="00FB74C4" w:rsidRDefault="00184E84">
      <w:pPr>
        <w:pStyle w:val="brajegyzk"/>
        <w:tabs>
          <w:tab w:val="right" w:leader="dot" w:pos="8493"/>
        </w:tabs>
        <w:rPr>
          <w:del w:id="3656" w:author="Selyem Péter Ferenc" w:date="2025-04-30T10:04:00Z"/>
          <w:rFonts w:asciiTheme="minorHAnsi" w:eastAsiaTheme="minorEastAsia" w:hAnsiTheme="minorHAnsi"/>
          <w:noProof/>
          <w:sz w:val="22"/>
          <w:lang w:eastAsia="hu-HU"/>
        </w:rPr>
      </w:pPr>
      <w:del w:id="3657" w:author="Selyem Péter Ferenc" w:date="2025-04-30T10:04:00Z">
        <w:r w:rsidRPr="00184E84" w:rsidDel="00FB74C4">
          <w:rPr>
            <w:rStyle w:val="Hiperhivatkozs"/>
            <w:noProof/>
          </w:rPr>
          <w:delText>4. ábra: Az alkalmazás Use Case diagramja</w:delText>
        </w:r>
        <w:r w:rsidDel="00FB74C4">
          <w:rPr>
            <w:noProof/>
            <w:webHidden/>
          </w:rPr>
          <w:tab/>
          <w:delText>19</w:delText>
        </w:r>
      </w:del>
    </w:p>
    <w:p w14:paraId="50EC7046" w14:textId="3866F3DA" w:rsidR="00184E84" w:rsidDel="00FB74C4" w:rsidRDefault="00184E84">
      <w:pPr>
        <w:pStyle w:val="brajegyzk"/>
        <w:tabs>
          <w:tab w:val="right" w:leader="dot" w:pos="8493"/>
        </w:tabs>
        <w:rPr>
          <w:del w:id="3658" w:author="Selyem Péter Ferenc" w:date="2025-04-30T10:04:00Z"/>
          <w:rFonts w:asciiTheme="minorHAnsi" w:eastAsiaTheme="minorEastAsia" w:hAnsiTheme="minorHAnsi"/>
          <w:noProof/>
          <w:sz w:val="22"/>
          <w:lang w:eastAsia="hu-HU"/>
        </w:rPr>
      </w:pPr>
      <w:del w:id="3659" w:author="Selyem Péter Ferenc" w:date="2025-04-30T10:04:00Z">
        <w:r w:rsidRPr="00184E84" w:rsidDel="00FB74C4">
          <w:rPr>
            <w:rStyle w:val="Hiperhivatkozs"/>
            <w:noProof/>
          </w:rPr>
          <w:delText>5. ábra: Az adatbázis kezdetleges modellje</w:delText>
        </w:r>
        <w:r w:rsidDel="00FB74C4">
          <w:rPr>
            <w:noProof/>
            <w:webHidden/>
          </w:rPr>
          <w:tab/>
          <w:delText>20</w:delText>
        </w:r>
      </w:del>
    </w:p>
    <w:p w14:paraId="199C1343" w14:textId="59BE4FF1" w:rsidR="00184E84" w:rsidDel="00FB74C4" w:rsidRDefault="00184E84">
      <w:pPr>
        <w:pStyle w:val="brajegyzk"/>
        <w:tabs>
          <w:tab w:val="right" w:leader="dot" w:pos="8493"/>
        </w:tabs>
        <w:rPr>
          <w:del w:id="3660" w:author="Selyem Péter Ferenc" w:date="2025-04-30T10:04:00Z"/>
          <w:rFonts w:asciiTheme="minorHAnsi" w:eastAsiaTheme="minorEastAsia" w:hAnsiTheme="minorHAnsi"/>
          <w:noProof/>
          <w:sz w:val="22"/>
          <w:lang w:eastAsia="hu-HU"/>
        </w:rPr>
      </w:pPr>
      <w:del w:id="3661" w:author="Selyem Péter Ferenc" w:date="2025-04-30T10:04:00Z">
        <w:r w:rsidRPr="00184E84" w:rsidDel="00FB74C4">
          <w:rPr>
            <w:rStyle w:val="Hiperhivatkozs"/>
            <w:i/>
            <w:noProof/>
          </w:rPr>
          <w:delText xml:space="preserve">6. ábra: </w:delText>
        </w:r>
        <w:r w:rsidRPr="00184E84" w:rsidDel="00FB74C4">
          <w:rPr>
            <w:rStyle w:val="Hiperhivatkozs"/>
            <w:rFonts w:cstheme="minorHAnsi"/>
            <w:i/>
            <w:noProof/>
          </w:rPr>
          <w:delText>Az adatbázis jelenlegi modellje</w:delText>
        </w:r>
        <w:r w:rsidDel="00FB74C4">
          <w:rPr>
            <w:noProof/>
            <w:webHidden/>
          </w:rPr>
          <w:tab/>
          <w:delText>20</w:delText>
        </w:r>
      </w:del>
    </w:p>
    <w:p w14:paraId="4A5C20AB" w14:textId="590C556A" w:rsidR="00592D5F" w:rsidDel="00FB74C4" w:rsidRDefault="00592D5F">
      <w:pPr>
        <w:pStyle w:val="brajegyzk"/>
        <w:tabs>
          <w:tab w:val="right" w:leader="dot" w:pos="8493"/>
        </w:tabs>
        <w:rPr>
          <w:del w:id="3662" w:author="Selyem Péter Ferenc" w:date="2025-04-30T10:04:00Z"/>
          <w:rFonts w:asciiTheme="minorHAnsi" w:eastAsiaTheme="minorEastAsia" w:hAnsiTheme="minorHAnsi"/>
          <w:noProof/>
          <w:sz w:val="22"/>
          <w:lang w:eastAsia="hu-HU"/>
        </w:rPr>
      </w:pPr>
      <w:del w:id="3663" w:author="Selyem Péter Ferenc" w:date="2025-04-30T10:04:00Z">
        <w:r w:rsidRPr="00184E84" w:rsidDel="00FB74C4">
          <w:rPr>
            <w:rPrChange w:id="3664" w:author="Win10" w:date="2025-04-25T23:10:00Z">
              <w:rPr>
                <w:rStyle w:val="Hiperhivatkozs"/>
                <w:noProof/>
              </w:rPr>
            </w:rPrChange>
          </w:rPr>
          <w:delText>1. ábra: ábrafelirat (ha szükséges, akkor a forrás megjelölésével) [1]</w:delText>
        </w:r>
        <w:r w:rsidDel="00FB74C4">
          <w:rPr>
            <w:noProof/>
            <w:webHidden/>
          </w:rPr>
          <w:tab/>
        </w:r>
        <w:r w:rsidR="00320651" w:rsidDel="00FB74C4">
          <w:rPr>
            <w:noProof/>
            <w:webHidden/>
          </w:rPr>
          <w:delText>1</w:delText>
        </w:r>
      </w:del>
    </w:p>
    <w:p w14:paraId="4106B7E9" w14:textId="77777777" w:rsidR="007E27FC" w:rsidRDefault="00B36958">
      <w:pPr>
        <w:pStyle w:val="brajegyzk"/>
        <w:tabs>
          <w:tab w:val="right" w:leader="dot" w:pos="8493"/>
        </w:tabs>
        <w:rPr>
          <w:noProof/>
        </w:rPr>
      </w:pPr>
      <w:del w:id="3665" w:author="Selyem Péter Ferenc" w:date="2025-04-30T10:04:00Z">
        <w:r w:rsidDel="00FB74C4">
          <w:fldChar w:fldCharType="end"/>
        </w:r>
      </w:del>
      <w:r w:rsidR="00FB74C4">
        <w:fldChar w:fldCharType="begin"/>
      </w:r>
      <w:r w:rsidR="00FB74C4">
        <w:instrText xml:space="preserve"> TOC \h \z \c "ábra" </w:instrText>
      </w:r>
      <w:r w:rsidR="00FB74C4">
        <w:fldChar w:fldCharType="separate"/>
      </w:r>
    </w:p>
    <w:p w14:paraId="39CA482D" w14:textId="73CF97D5" w:rsidR="007E27FC" w:rsidRDefault="007E27FC">
      <w:pPr>
        <w:pStyle w:val="brajegyzk"/>
        <w:tabs>
          <w:tab w:val="right" w:leader="dot" w:pos="8493"/>
        </w:tabs>
        <w:rPr>
          <w:rFonts w:asciiTheme="minorHAnsi" w:eastAsiaTheme="minorEastAsia" w:hAnsiTheme="minorHAnsi"/>
          <w:noProof/>
          <w:kern w:val="2"/>
          <w:szCs w:val="24"/>
          <w:lang w:eastAsia="hu-HU"/>
          <w14:ligatures w14:val="standardContextual"/>
        </w:rPr>
      </w:pPr>
      <w:hyperlink w:anchor="_Toc197409580" w:history="1">
        <w:r w:rsidRPr="008D7310">
          <w:rPr>
            <w:rStyle w:val="Hiperhivatkozs"/>
            <w:noProof/>
          </w:rPr>
          <w:t>1. ábra: A Flex Gym főoldala</w:t>
        </w:r>
        <w:r>
          <w:rPr>
            <w:noProof/>
            <w:webHidden/>
          </w:rPr>
          <w:tab/>
        </w:r>
        <w:r>
          <w:rPr>
            <w:noProof/>
            <w:webHidden/>
          </w:rPr>
          <w:fldChar w:fldCharType="begin"/>
        </w:r>
        <w:r>
          <w:rPr>
            <w:noProof/>
            <w:webHidden/>
          </w:rPr>
          <w:instrText xml:space="preserve"> PAGEREF _Toc197409580 \h </w:instrText>
        </w:r>
        <w:r>
          <w:rPr>
            <w:noProof/>
            <w:webHidden/>
          </w:rPr>
        </w:r>
        <w:r>
          <w:rPr>
            <w:noProof/>
            <w:webHidden/>
          </w:rPr>
          <w:fldChar w:fldCharType="separate"/>
        </w:r>
        <w:r>
          <w:rPr>
            <w:noProof/>
            <w:webHidden/>
          </w:rPr>
          <w:t>16</w:t>
        </w:r>
        <w:r>
          <w:rPr>
            <w:noProof/>
            <w:webHidden/>
          </w:rPr>
          <w:fldChar w:fldCharType="end"/>
        </w:r>
      </w:hyperlink>
    </w:p>
    <w:p w14:paraId="203FBAB8" w14:textId="581C543B" w:rsidR="007E27FC" w:rsidRDefault="007E27FC">
      <w:pPr>
        <w:pStyle w:val="brajegyzk"/>
        <w:tabs>
          <w:tab w:val="right" w:leader="dot" w:pos="8493"/>
        </w:tabs>
        <w:rPr>
          <w:rFonts w:asciiTheme="minorHAnsi" w:eastAsiaTheme="minorEastAsia" w:hAnsiTheme="minorHAnsi"/>
          <w:noProof/>
          <w:kern w:val="2"/>
          <w:szCs w:val="24"/>
          <w:lang w:eastAsia="hu-HU"/>
          <w14:ligatures w14:val="standardContextual"/>
        </w:rPr>
      </w:pPr>
      <w:hyperlink w:anchor="_Toc197409581" w:history="1">
        <w:r w:rsidRPr="008D7310">
          <w:rPr>
            <w:rStyle w:val="Hiperhivatkozs"/>
            <w:rFonts w:cs="Times New Roman"/>
            <w:noProof/>
          </w:rPr>
          <w:t>2</w:t>
        </w:r>
        <w:r w:rsidRPr="008D7310">
          <w:rPr>
            <w:rStyle w:val="Hiperhivatkozs"/>
            <w:noProof/>
          </w:rPr>
          <w:t>. ábra: A Flex Gym „Edzőink” oldala</w:t>
        </w:r>
        <w:r>
          <w:rPr>
            <w:noProof/>
            <w:webHidden/>
          </w:rPr>
          <w:tab/>
        </w:r>
        <w:r>
          <w:rPr>
            <w:noProof/>
            <w:webHidden/>
          </w:rPr>
          <w:fldChar w:fldCharType="begin"/>
        </w:r>
        <w:r>
          <w:rPr>
            <w:noProof/>
            <w:webHidden/>
          </w:rPr>
          <w:instrText xml:space="preserve"> PAGEREF _Toc197409581 \h </w:instrText>
        </w:r>
        <w:r>
          <w:rPr>
            <w:noProof/>
            <w:webHidden/>
          </w:rPr>
        </w:r>
        <w:r>
          <w:rPr>
            <w:noProof/>
            <w:webHidden/>
          </w:rPr>
          <w:fldChar w:fldCharType="separate"/>
        </w:r>
        <w:r>
          <w:rPr>
            <w:noProof/>
            <w:webHidden/>
          </w:rPr>
          <w:t>17</w:t>
        </w:r>
        <w:r>
          <w:rPr>
            <w:noProof/>
            <w:webHidden/>
          </w:rPr>
          <w:fldChar w:fldCharType="end"/>
        </w:r>
      </w:hyperlink>
    </w:p>
    <w:p w14:paraId="47EAEC8D" w14:textId="3AF61CB9" w:rsidR="007E27FC" w:rsidRDefault="007E27FC">
      <w:pPr>
        <w:pStyle w:val="brajegyzk"/>
        <w:tabs>
          <w:tab w:val="right" w:leader="dot" w:pos="8493"/>
        </w:tabs>
        <w:rPr>
          <w:rFonts w:asciiTheme="minorHAnsi" w:eastAsiaTheme="minorEastAsia" w:hAnsiTheme="minorHAnsi"/>
          <w:noProof/>
          <w:kern w:val="2"/>
          <w:szCs w:val="24"/>
          <w:lang w:eastAsia="hu-HU"/>
          <w14:ligatures w14:val="standardContextual"/>
        </w:rPr>
      </w:pPr>
      <w:hyperlink w:anchor="_Toc197409582" w:history="1">
        <w:r w:rsidRPr="008D7310">
          <w:rPr>
            <w:rStyle w:val="Hiperhivatkozs"/>
            <w:noProof/>
          </w:rPr>
          <w:t>3. ábra: A Planet Fitness főoldala</w:t>
        </w:r>
        <w:r>
          <w:rPr>
            <w:noProof/>
            <w:webHidden/>
          </w:rPr>
          <w:tab/>
        </w:r>
        <w:r>
          <w:rPr>
            <w:noProof/>
            <w:webHidden/>
          </w:rPr>
          <w:fldChar w:fldCharType="begin"/>
        </w:r>
        <w:r>
          <w:rPr>
            <w:noProof/>
            <w:webHidden/>
          </w:rPr>
          <w:instrText xml:space="preserve"> PAGEREF _Toc197409582 \h </w:instrText>
        </w:r>
        <w:r>
          <w:rPr>
            <w:noProof/>
            <w:webHidden/>
          </w:rPr>
        </w:r>
        <w:r>
          <w:rPr>
            <w:noProof/>
            <w:webHidden/>
          </w:rPr>
          <w:fldChar w:fldCharType="separate"/>
        </w:r>
        <w:r>
          <w:rPr>
            <w:noProof/>
            <w:webHidden/>
          </w:rPr>
          <w:t>18</w:t>
        </w:r>
        <w:r>
          <w:rPr>
            <w:noProof/>
            <w:webHidden/>
          </w:rPr>
          <w:fldChar w:fldCharType="end"/>
        </w:r>
      </w:hyperlink>
    </w:p>
    <w:p w14:paraId="1A81B08C" w14:textId="1020A383" w:rsidR="007E27FC" w:rsidRDefault="007E27FC">
      <w:pPr>
        <w:pStyle w:val="brajegyzk"/>
        <w:tabs>
          <w:tab w:val="right" w:leader="dot" w:pos="8493"/>
        </w:tabs>
        <w:rPr>
          <w:rFonts w:asciiTheme="minorHAnsi" w:eastAsiaTheme="minorEastAsia" w:hAnsiTheme="minorHAnsi"/>
          <w:noProof/>
          <w:kern w:val="2"/>
          <w:szCs w:val="24"/>
          <w:lang w:eastAsia="hu-HU"/>
          <w14:ligatures w14:val="standardContextual"/>
        </w:rPr>
      </w:pPr>
      <w:hyperlink w:anchor="_Toc197409583" w:history="1">
        <w:r w:rsidRPr="008D7310">
          <w:rPr>
            <w:rStyle w:val="Hiperhivatkozs"/>
            <w:noProof/>
          </w:rPr>
          <w:t>4. ábra: Az alkalmazás Use Case diagramja</w:t>
        </w:r>
        <w:r>
          <w:rPr>
            <w:noProof/>
            <w:webHidden/>
          </w:rPr>
          <w:tab/>
        </w:r>
        <w:r>
          <w:rPr>
            <w:noProof/>
            <w:webHidden/>
          </w:rPr>
          <w:fldChar w:fldCharType="begin"/>
        </w:r>
        <w:r>
          <w:rPr>
            <w:noProof/>
            <w:webHidden/>
          </w:rPr>
          <w:instrText xml:space="preserve"> PAGEREF _Toc197409583 \h </w:instrText>
        </w:r>
        <w:r>
          <w:rPr>
            <w:noProof/>
            <w:webHidden/>
          </w:rPr>
        </w:r>
        <w:r>
          <w:rPr>
            <w:noProof/>
            <w:webHidden/>
          </w:rPr>
          <w:fldChar w:fldCharType="separate"/>
        </w:r>
        <w:r>
          <w:rPr>
            <w:noProof/>
            <w:webHidden/>
          </w:rPr>
          <w:t>19</w:t>
        </w:r>
        <w:r>
          <w:rPr>
            <w:noProof/>
            <w:webHidden/>
          </w:rPr>
          <w:fldChar w:fldCharType="end"/>
        </w:r>
      </w:hyperlink>
    </w:p>
    <w:p w14:paraId="7C5E9DBB" w14:textId="4CEBA947" w:rsidR="007E27FC" w:rsidRDefault="007E27FC">
      <w:pPr>
        <w:pStyle w:val="brajegyzk"/>
        <w:tabs>
          <w:tab w:val="right" w:leader="dot" w:pos="8493"/>
        </w:tabs>
        <w:rPr>
          <w:rFonts w:asciiTheme="minorHAnsi" w:eastAsiaTheme="minorEastAsia" w:hAnsiTheme="minorHAnsi"/>
          <w:noProof/>
          <w:kern w:val="2"/>
          <w:szCs w:val="24"/>
          <w:lang w:eastAsia="hu-HU"/>
          <w14:ligatures w14:val="standardContextual"/>
        </w:rPr>
      </w:pPr>
      <w:hyperlink w:anchor="_Toc197409584" w:history="1">
        <w:r w:rsidRPr="008D7310">
          <w:rPr>
            <w:rStyle w:val="Hiperhivatkozs"/>
            <w:noProof/>
          </w:rPr>
          <w:t>5. ábra: Az adatbázis kezdetleges modellje</w:t>
        </w:r>
        <w:r>
          <w:rPr>
            <w:noProof/>
            <w:webHidden/>
          </w:rPr>
          <w:tab/>
        </w:r>
        <w:r>
          <w:rPr>
            <w:noProof/>
            <w:webHidden/>
          </w:rPr>
          <w:fldChar w:fldCharType="begin"/>
        </w:r>
        <w:r>
          <w:rPr>
            <w:noProof/>
            <w:webHidden/>
          </w:rPr>
          <w:instrText xml:space="preserve"> PAGEREF _Toc197409584 \h </w:instrText>
        </w:r>
        <w:r>
          <w:rPr>
            <w:noProof/>
            <w:webHidden/>
          </w:rPr>
        </w:r>
        <w:r>
          <w:rPr>
            <w:noProof/>
            <w:webHidden/>
          </w:rPr>
          <w:fldChar w:fldCharType="separate"/>
        </w:r>
        <w:r>
          <w:rPr>
            <w:noProof/>
            <w:webHidden/>
          </w:rPr>
          <w:t>21</w:t>
        </w:r>
        <w:r>
          <w:rPr>
            <w:noProof/>
            <w:webHidden/>
          </w:rPr>
          <w:fldChar w:fldCharType="end"/>
        </w:r>
      </w:hyperlink>
    </w:p>
    <w:p w14:paraId="54D61BF3" w14:textId="116C5942" w:rsidR="007E27FC" w:rsidRDefault="007E27FC">
      <w:pPr>
        <w:pStyle w:val="brajegyzk"/>
        <w:tabs>
          <w:tab w:val="right" w:leader="dot" w:pos="8493"/>
        </w:tabs>
        <w:rPr>
          <w:rFonts w:asciiTheme="minorHAnsi" w:eastAsiaTheme="minorEastAsia" w:hAnsiTheme="minorHAnsi"/>
          <w:noProof/>
          <w:kern w:val="2"/>
          <w:szCs w:val="24"/>
          <w:lang w:eastAsia="hu-HU"/>
          <w14:ligatures w14:val="standardContextual"/>
        </w:rPr>
      </w:pPr>
      <w:hyperlink w:anchor="_Toc197409585" w:history="1">
        <w:r w:rsidRPr="008D7310">
          <w:rPr>
            <w:rStyle w:val="Hiperhivatkozs"/>
            <w:noProof/>
          </w:rPr>
          <w:t>6. ábra: Az adatbázis jelenlegi modellje</w:t>
        </w:r>
        <w:r>
          <w:rPr>
            <w:noProof/>
            <w:webHidden/>
          </w:rPr>
          <w:tab/>
        </w:r>
        <w:r>
          <w:rPr>
            <w:noProof/>
            <w:webHidden/>
          </w:rPr>
          <w:fldChar w:fldCharType="begin"/>
        </w:r>
        <w:r>
          <w:rPr>
            <w:noProof/>
            <w:webHidden/>
          </w:rPr>
          <w:instrText xml:space="preserve"> PAGEREF _Toc197409585 \h </w:instrText>
        </w:r>
        <w:r>
          <w:rPr>
            <w:noProof/>
            <w:webHidden/>
          </w:rPr>
        </w:r>
        <w:r>
          <w:rPr>
            <w:noProof/>
            <w:webHidden/>
          </w:rPr>
          <w:fldChar w:fldCharType="separate"/>
        </w:r>
        <w:r>
          <w:rPr>
            <w:noProof/>
            <w:webHidden/>
          </w:rPr>
          <w:t>22</w:t>
        </w:r>
        <w:r>
          <w:rPr>
            <w:noProof/>
            <w:webHidden/>
          </w:rPr>
          <w:fldChar w:fldCharType="end"/>
        </w:r>
      </w:hyperlink>
    </w:p>
    <w:p w14:paraId="34FB0D6C" w14:textId="403FC8D7" w:rsidR="007E27FC" w:rsidRDefault="007E27FC">
      <w:pPr>
        <w:pStyle w:val="brajegyzk"/>
        <w:tabs>
          <w:tab w:val="right" w:leader="dot" w:pos="8493"/>
        </w:tabs>
        <w:rPr>
          <w:rFonts w:asciiTheme="minorHAnsi" w:eastAsiaTheme="minorEastAsia" w:hAnsiTheme="minorHAnsi"/>
          <w:noProof/>
          <w:kern w:val="2"/>
          <w:szCs w:val="24"/>
          <w:lang w:eastAsia="hu-HU"/>
          <w14:ligatures w14:val="standardContextual"/>
        </w:rPr>
      </w:pPr>
      <w:hyperlink w:anchor="_Toc197409586" w:history="1">
        <w:r w:rsidRPr="008D7310">
          <w:rPr>
            <w:rStyle w:val="Hiperhivatkozs"/>
            <w:noProof/>
          </w:rPr>
          <w:t>8. ábra: Adatbázis összerakása</w:t>
        </w:r>
        <w:r>
          <w:rPr>
            <w:noProof/>
            <w:webHidden/>
          </w:rPr>
          <w:tab/>
        </w:r>
        <w:r>
          <w:rPr>
            <w:noProof/>
            <w:webHidden/>
          </w:rPr>
          <w:fldChar w:fldCharType="begin"/>
        </w:r>
        <w:r>
          <w:rPr>
            <w:noProof/>
            <w:webHidden/>
          </w:rPr>
          <w:instrText xml:space="preserve"> PAGEREF _Toc197409586 \h </w:instrText>
        </w:r>
        <w:r>
          <w:rPr>
            <w:noProof/>
            <w:webHidden/>
          </w:rPr>
        </w:r>
        <w:r>
          <w:rPr>
            <w:noProof/>
            <w:webHidden/>
          </w:rPr>
          <w:fldChar w:fldCharType="separate"/>
        </w:r>
        <w:r>
          <w:rPr>
            <w:noProof/>
            <w:webHidden/>
          </w:rPr>
          <w:t>24</w:t>
        </w:r>
        <w:r>
          <w:rPr>
            <w:noProof/>
            <w:webHidden/>
          </w:rPr>
          <w:fldChar w:fldCharType="end"/>
        </w:r>
      </w:hyperlink>
    </w:p>
    <w:p w14:paraId="1E3EC167" w14:textId="1511954B" w:rsidR="007E27FC" w:rsidRDefault="007E27FC">
      <w:pPr>
        <w:pStyle w:val="brajegyzk"/>
        <w:tabs>
          <w:tab w:val="right" w:leader="dot" w:pos="8493"/>
        </w:tabs>
        <w:rPr>
          <w:rFonts w:asciiTheme="minorHAnsi" w:eastAsiaTheme="minorEastAsia" w:hAnsiTheme="minorHAnsi"/>
          <w:noProof/>
          <w:kern w:val="2"/>
          <w:szCs w:val="24"/>
          <w:lang w:eastAsia="hu-HU"/>
          <w14:ligatures w14:val="standardContextual"/>
        </w:rPr>
      </w:pPr>
      <w:hyperlink w:anchor="_Toc197409587" w:history="1">
        <w:r w:rsidRPr="008D7310">
          <w:rPr>
            <w:rStyle w:val="Hiperhivatkozs"/>
            <w:noProof/>
          </w:rPr>
          <w:t>7. ábra: Osztály adatbázishoz</w:t>
        </w:r>
        <w:r>
          <w:rPr>
            <w:noProof/>
            <w:webHidden/>
          </w:rPr>
          <w:tab/>
        </w:r>
        <w:r>
          <w:rPr>
            <w:noProof/>
            <w:webHidden/>
          </w:rPr>
          <w:fldChar w:fldCharType="begin"/>
        </w:r>
        <w:r>
          <w:rPr>
            <w:noProof/>
            <w:webHidden/>
          </w:rPr>
          <w:instrText xml:space="preserve"> PAGEREF _Toc197409587 \h </w:instrText>
        </w:r>
        <w:r>
          <w:rPr>
            <w:noProof/>
            <w:webHidden/>
          </w:rPr>
        </w:r>
        <w:r>
          <w:rPr>
            <w:noProof/>
            <w:webHidden/>
          </w:rPr>
          <w:fldChar w:fldCharType="separate"/>
        </w:r>
        <w:r>
          <w:rPr>
            <w:noProof/>
            <w:webHidden/>
          </w:rPr>
          <w:t>24</w:t>
        </w:r>
        <w:r>
          <w:rPr>
            <w:noProof/>
            <w:webHidden/>
          </w:rPr>
          <w:fldChar w:fldCharType="end"/>
        </w:r>
      </w:hyperlink>
    </w:p>
    <w:p w14:paraId="688E45BC" w14:textId="13873602" w:rsidR="007E27FC" w:rsidRDefault="007E27FC">
      <w:pPr>
        <w:pStyle w:val="brajegyzk"/>
        <w:tabs>
          <w:tab w:val="right" w:leader="dot" w:pos="8493"/>
        </w:tabs>
        <w:rPr>
          <w:rFonts w:asciiTheme="minorHAnsi" w:eastAsiaTheme="minorEastAsia" w:hAnsiTheme="minorHAnsi"/>
          <w:noProof/>
          <w:kern w:val="2"/>
          <w:szCs w:val="24"/>
          <w:lang w:eastAsia="hu-HU"/>
          <w14:ligatures w14:val="standardContextual"/>
        </w:rPr>
      </w:pPr>
      <w:hyperlink w:anchor="_Toc197409588" w:history="1">
        <w:r w:rsidRPr="008D7310">
          <w:rPr>
            <w:rStyle w:val="Hiperhivatkozs"/>
            <w:noProof/>
          </w:rPr>
          <w:t>9. ábra: Oldaltérkép</w:t>
        </w:r>
        <w:r>
          <w:rPr>
            <w:noProof/>
            <w:webHidden/>
          </w:rPr>
          <w:tab/>
        </w:r>
        <w:r>
          <w:rPr>
            <w:noProof/>
            <w:webHidden/>
          </w:rPr>
          <w:fldChar w:fldCharType="begin"/>
        </w:r>
        <w:r>
          <w:rPr>
            <w:noProof/>
            <w:webHidden/>
          </w:rPr>
          <w:instrText xml:space="preserve"> PAGEREF _Toc197409588 \h </w:instrText>
        </w:r>
        <w:r>
          <w:rPr>
            <w:noProof/>
            <w:webHidden/>
          </w:rPr>
        </w:r>
        <w:r>
          <w:rPr>
            <w:noProof/>
            <w:webHidden/>
          </w:rPr>
          <w:fldChar w:fldCharType="separate"/>
        </w:r>
        <w:r>
          <w:rPr>
            <w:noProof/>
            <w:webHidden/>
          </w:rPr>
          <w:t>25</w:t>
        </w:r>
        <w:r>
          <w:rPr>
            <w:noProof/>
            <w:webHidden/>
          </w:rPr>
          <w:fldChar w:fldCharType="end"/>
        </w:r>
      </w:hyperlink>
    </w:p>
    <w:p w14:paraId="35163BC7" w14:textId="3531DC09" w:rsidR="007E27FC" w:rsidRDefault="007E27FC">
      <w:pPr>
        <w:pStyle w:val="brajegyzk"/>
        <w:tabs>
          <w:tab w:val="right" w:leader="dot" w:pos="8493"/>
        </w:tabs>
        <w:rPr>
          <w:rFonts w:asciiTheme="minorHAnsi" w:eastAsiaTheme="minorEastAsia" w:hAnsiTheme="minorHAnsi"/>
          <w:noProof/>
          <w:kern w:val="2"/>
          <w:szCs w:val="24"/>
          <w:lang w:eastAsia="hu-HU"/>
          <w14:ligatures w14:val="standardContextual"/>
        </w:rPr>
      </w:pPr>
      <w:hyperlink w:anchor="_Toc197409589" w:history="1">
        <w:r w:rsidRPr="008D7310">
          <w:rPr>
            <w:rStyle w:val="Hiperhivatkozs"/>
            <w:noProof/>
          </w:rPr>
          <w:t>10. ábra: Jegy megjelenítésének kódja</w:t>
        </w:r>
        <w:r>
          <w:rPr>
            <w:noProof/>
            <w:webHidden/>
          </w:rPr>
          <w:tab/>
        </w:r>
        <w:r>
          <w:rPr>
            <w:noProof/>
            <w:webHidden/>
          </w:rPr>
          <w:fldChar w:fldCharType="begin"/>
        </w:r>
        <w:r>
          <w:rPr>
            <w:noProof/>
            <w:webHidden/>
          </w:rPr>
          <w:instrText xml:space="preserve"> PAGEREF _Toc197409589 \h </w:instrText>
        </w:r>
        <w:r>
          <w:rPr>
            <w:noProof/>
            <w:webHidden/>
          </w:rPr>
        </w:r>
        <w:r>
          <w:rPr>
            <w:noProof/>
            <w:webHidden/>
          </w:rPr>
          <w:fldChar w:fldCharType="separate"/>
        </w:r>
        <w:r>
          <w:rPr>
            <w:noProof/>
            <w:webHidden/>
          </w:rPr>
          <w:t>26</w:t>
        </w:r>
        <w:r>
          <w:rPr>
            <w:noProof/>
            <w:webHidden/>
          </w:rPr>
          <w:fldChar w:fldCharType="end"/>
        </w:r>
      </w:hyperlink>
    </w:p>
    <w:p w14:paraId="31000C26" w14:textId="77E64672" w:rsidR="007E27FC" w:rsidRDefault="007E27FC">
      <w:pPr>
        <w:pStyle w:val="brajegyzk"/>
        <w:tabs>
          <w:tab w:val="right" w:leader="dot" w:pos="8493"/>
        </w:tabs>
        <w:rPr>
          <w:rFonts w:asciiTheme="minorHAnsi" w:eastAsiaTheme="minorEastAsia" w:hAnsiTheme="minorHAnsi"/>
          <w:noProof/>
          <w:kern w:val="2"/>
          <w:szCs w:val="24"/>
          <w:lang w:eastAsia="hu-HU"/>
          <w14:ligatures w14:val="standardContextual"/>
        </w:rPr>
      </w:pPr>
      <w:hyperlink w:anchor="_Toc197409590" w:history="1">
        <w:r w:rsidRPr="008D7310">
          <w:rPr>
            <w:rStyle w:val="Hiperhivatkozs"/>
            <w:noProof/>
          </w:rPr>
          <w:t>11. ábra: Főoldal</w:t>
        </w:r>
        <w:r>
          <w:rPr>
            <w:noProof/>
            <w:webHidden/>
          </w:rPr>
          <w:tab/>
        </w:r>
        <w:r>
          <w:rPr>
            <w:noProof/>
            <w:webHidden/>
          </w:rPr>
          <w:fldChar w:fldCharType="begin"/>
        </w:r>
        <w:r>
          <w:rPr>
            <w:noProof/>
            <w:webHidden/>
          </w:rPr>
          <w:instrText xml:space="preserve"> PAGEREF _Toc197409590 \h </w:instrText>
        </w:r>
        <w:r>
          <w:rPr>
            <w:noProof/>
            <w:webHidden/>
          </w:rPr>
        </w:r>
        <w:r>
          <w:rPr>
            <w:noProof/>
            <w:webHidden/>
          </w:rPr>
          <w:fldChar w:fldCharType="separate"/>
        </w:r>
        <w:r>
          <w:rPr>
            <w:noProof/>
            <w:webHidden/>
          </w:rPr>
          <w:t>27</w:t>
        </w:r>
        <w:r>
          <w:rPr>
            <w:noProof/>
            <w:webHidden/>
          </w:rPr>
          <w:fldChar w:fldCharType="end"/>
        </w:r>
      </w:hyperlink>
    </w:p>
    <w:p w14:paraId="69DED2E3" w14:textId="4FEF1799" w:rsidR="007E27FC" w:rsidRDefault="007E27FC">
      <w:pPr>
        <w:pStyle w:val="brajegyzk"/>
        <w:tabs>
          <w:tab w:val="right" w:leader="dot" w:pos="8493"/>
        </w:tabs>
        <w:rPr>
          <w:rFonts w:asciiTheme="minorHAnsi" w:eastAsiaTheme="minorEastAsia" w:hAnsiTheme="minorHAnsi"/>
          <w:noProof/>
          <w:kern w:val="2"/>
          <w:szCs w:val="24"/>
          <w:lang w:eastAsia="hu-HU"/>
          <w14:ligatures w14:val="standardContextual"/>
        </w:rPr>
      </w:pPr>
      <w:hyperlink w:anchor="_Toc197409591" w:history="1">
        <w:r w:rsidRPr="008D7310">
          <w:rPr>
            <w:rStyle w:val="Hiperhivatkozs"/>
            <w:noProof/>
          </w:rPr>
          <w:t>12. ábra: Bejelentkező ablak</w:t>
        </w:r>
        <w:r>
          <w:rPr>
            <w:noProof/>
            <w:webHidden/>
          </w:rPr>
          <w:tab/>
        </w:r>
        <w:r>
          <w:rPr>
            <w:noProof/>
            <w:webHidden/>
          </w:rPr>
          <w:fldChar w:fldCharType="begin"/>
        </w:r>
        <w:r>
          <w:rPr>
            <w:noProof/>
            <w:webHidden/>
          </w:rPr>
          <w:instrText xml:space="preserve"> PAGEREF _Toc197409591 \h </w:instrText>
        </w:r>
        <w:r>
          <w:rPr>
            <w:noProof/>
            <w:webHidden/>
          </w:rPr>
        </w:r>
        <w:r>
          <w:rPr>
            <w:noProof/>
            <w:webHidden/>
          </w:rPr>
          <w:fldChar w:fldCharType="separate"/>
        </w:r>
        <w:r>
          <w:rPr>
            <w:noProof/>
            <w:webHidden/>
          </w:rPr>
          <w:t>28</w:t>
        </w:r>
        <w:r>
          <w:rPr>
            <w:noProof/>
            <w:webHidden/>
          </w:rPr>
          <w:fldChar w:fldCharType="end"/>
        </w:r>
      </w:hyperlink>
    </w:p>
    <w:p w14:paraId="244D3A70" w14:textId="2BD0F044" w:rsidR="007E27FC" w:rsidRDefault="007E27FC">
      <w:pPr>
        <w:pStyle w:val="brajegyzk"/>
        <w:tabs>
          <w:tab w:val="right" w:leader="dot" w:pos="8493"/>
        </w:tabs>
        <w:rPr>
          <w:rFonts w:asciiTheme="minorHAnsi" w:eastAsiaTheme="minorEastAsia" w:hAnsiTheme="minorHAnsi"/>
          <w:noProof/>
          <w:kern w:val="2"/>
          <w:szCs w:val="24"/>
          <w:lang w:eastAsia="hu-HU"/>
          <w14:ligatures w14:val="standardContextual"/>
        </w:rPr>
      </w:pPr>
      <w:hyperlink w:anchor="_Toc197409592" w:history="1">
        <w:r w:rsidRPr="008D7310">
          <w:rPr>
            <w:rStyle w:val="Hiperhivatkozs"/>
            <w:noProof/>
          </w:rPr>
          <w:t>11. áb</w:t>
        </w:r>
        <w:r w:rsidRPr="008D7310">
          <w:rPr>
            <w:rStyle w:val="Hiperhivatkozs"/>
            <w:noProof/>
          </w:rPr>
          <w:t>r</w:t>
        </w:r>
        <w:r w:rsidRPr="008D7310">
          <w:rPr>
            <w:rStyle w:val="Hiperhivatkozs"/>
            <w:noProof/>
          </w:rPr>
          <w:t>a</w:t>
        </w:r>
        <w:r>
          <w:rPr>
            <w:noProof/>
            <w:webHidden/>
          </w:rPr>
          <w:tab/>
        </w:r>
        <w:r>
          <w:rPr>
            <w:noProof/>
            <w:webHidden/>
          </w:rPr>
          <w:fldChar w:fldCharType="begin"/>
        </w:r>
        <w:r>
          <w:rPr>
            <w:noProof/>
            <w:webHidden/>
          </w:rPr>
          <w:instrText xml:space="preserve"> PAGEREF _Toc197409592 \h </w:instrText>
        </w:r>
        <w:r>
          <w:rPr>
            <w:noProof/>
            <w:webHidden/>
          </w:rPr>
        </w:r>
        <w:r>
          <w:rPr>
            <w:noProof/>
            <w:webHidden/>
          </w:rPr>
          <w:fldChar w:fldCharType="separate"/>
        </w:r>
        <w:r>
          <w:rPr>
            <w:noProof/>
            <w:webHidden/>
          </w:rPr>
          <w:t>29</w:t>
        </w:r>
        <w:r>
          <w:rPr>
            <w:noProof/>
            <w:webHidden/>
          </w:rPr>
          <w:fldChar w:fldCharType="end"/>
        </w:r>
      </w:hyperlink>
    </w:p>
    <w:p w14:paraId="41C7AAB6" w14:textId="5E9928EB" w:rsidR="007E27FC" w:rsidRDefault="007E27FC">
      <w:pPr>
        <w:pStyle w:val="brajegyzk"/>
        <w:tabs>
          <w:tab w:val="right" w:leader="dot" w:pos="8493"/>
        </w:tabs>
        <w:rPr>
          <w:rFonts w:asciiTheme="minorHAnsi" w:eastAsiaTheme="minorEastAsia" w:hAnsiTheme="minorHAnsi"/>
          <w:noProof/>
          <w:kern w:val="2"/>
          <w:szCs w:val="24"/>
          <w:lang w:eastAsia="hu-HU"/>
          <w14:ligatures w14:val="standardContextual"/>
        </w:rPr>
      </w:pPr>
      <w:hyperlink w:anchor="_Toc197409593" w:history="1">
        <w:r w:rsidRPr="008D7310">
          <w:rPr>
            <w:rStyle w:val="Hiperhivatkozs"/>
            <w:noProof/>
          </w:rPr>
          <w:t>10. ábra</w:t>
        </w:r>
        <w:r>
          <w:rPr>
            <w:noProof/>
            <w:webHidden/>
          </w:rPr>
          <w:tab/>
        </w:r>
        <w:r>
          <w:rPr>
            <w:noProof/>
            <w:webHidden/>
          </w:rPr>
          <w:fldChar w:fldCharType="begin"/>
        </w:r>
        <w:r>
          <w:rPr>
            <w:noProof/>
            <w:webHidden/>
          </w:rPr>
          <w:instrText xml:space="preserve"> PAGEREF _Toc197409593 \h </w:instrText>
        </w:r>
        <w:r>
          <w:rPr>
            <w:noProof/>
            <w:webHidden/>
          </w:rPr>
        </w:r>
        <w:r>
          <w:rPr>
            <w:noProof/>
            <w:webHidden/>
          </w:rPr>
          <w:fldChar w:fldCharType="separate"/>
        </w:r>
        <w:r>
          <w:rPr>
            <w:noProof/>
            <w:webHidden/>
          </w:rPr>
          <w:t>29</w:t>
        </w:r>
        <w:r>
          <w:rPr>
            <w:noProof/>
            <w:webHidden/>
          </w:rPr>
          <w:fldChar w:fldCharType="end"/>
        </w:r>
      </w:hyperlink>
    </w:p>
    <w:p w14:paraId="23ECE1A9" w14:textId="5382D6D6" w:rsidR="007E27FC" w:rsidRDefault="007E27FC">
      <w:pPr>
        <w:pStyle w:val="brajegyzk"/>
        <w:tabs>
          <w:tab w:val="right" w:leader="dot" w:pos="8493"/>
        </w:tabs>
        <w:rPr>
          <w:rFonts w:asciiTheme="minorHAnsi" w:eastAsiaTheme="minorEastAsia" w:hAnsiTheme="minorHAnsi"/>
          <w:noProof/>
          <w:kern w:val="2"/>
          <w:szCs w:val="24"/>
          <w:lang w:eastAsia="hu-HU"/>
          <w14:ligatures w14:val="standardContextual"/>
        </w:rPr>
      </w:pPr>
      <w:hyperlink w:anchor="_Toc197409594" w:history="1">
        <w:r w:rsidRPr="008D7310">
          <w:rPr>
            <w:rStyle w:val="Hiperhivatkozs"/>
            <w:noProof/>
          </w:rPr>
          <w:t>13. ábra: Vásárló felugró ablak</w:t>
        </w:r>
        <w:r>
          <w:rPr>
            <w:noProof/>
            <w:webHidden/>
          </w:rPr>
          <w:tab/>
        </w:r>
        <w:r>
          <w:rPr>
            <w:noProof/>
            <w:webHidden/>
          </w:rPr>
          <w:fldChar w:fldCharType="begin"/>
        </w:r>
        <w:r>
          <w:rPr>
            <w:noProof/>
            <w:webHidden/>
          </w:rPr>
          <w:instrText xml:space="preserve"> PAGEREF _Toc197409594 \h </w:instrText>
        </w:r>
        <w:r>
          <w:rPr>
            <w:noProof/>
            <w:webHidden/>
          </w:rPr>
        </w:r>
        <w:r>
          <w:rPr>
            <w:noProof/>
            <w:webHidden/>
          </w:rPr>
          <w:fldChar w:fldCharType="separate"/>
        </w:r>
        <w:r>
          <w:rPr>
            <w:noProof/>
            <w:webHidden/>
          </w:rPr>
          <w:t>30</w:t>
        </w:r>
        <w:r>
          <w:rPr>
            <w:noProof/>
            <w:webHidden/>
          </w:rPr>
          <w:fldChar w:fldCharType="end"/>
        </w:r>
      </w:hyperlink>
    </w:p>
    <w:p w14:paraId="5199C631" w14:textId="6ED239A2" w:rsidR="007E27FC" w:rsidRDefault="007E27FC">
      <w:pPr>
        <w:pStyle w:val="brajegyzk"/>
        <w:tabs>
          <w:tab w:val="right" w:leader="dot" w:pos="8493"/>
        </w:tabs>
        <w:rPr>
          <w:rFonts w:asciiTheme="minorHAnsi" w:eastAsiaTheme="minorEastAsia" w:hAnsiTheme="minorHAnsi"/>
          <w:noProof/>
          <w:kern w:val="2"/>
          <w:szCs w:val="24"/>
          <w:lang w:eastAsia="hu-HU"/>
          <w14:ligatures w14:val="standardContextual"/>
        </w:rPr>
      </w:pPr>
      <w:hyperlink w:anchor="_Toc197409595" w:history="1">
        <w:r w:rsidRPr="008D7310">
          <w:rPr>
            <w:rStyle w:val="Hiperhivatkozs"/>
            <w:noProof/>
          </w:rPr>
          <w:t>12. ábra: Jegyek oldal</w:t>
        </w:r>
        <w:r>
          <w:rPr>
            <w:noProof/>
            <w:webHidden/>
          </w:rPr>
          <w:tab/>
        </w:r>
        <w:r>
          <w:rPr>
            <w:noProof/>
            <w:webHidden/>
          </w:rPr>
          <w:fldChar w:fldCharType="begin"/>
        </w:r>
        <w:r>
          <w:rPr>
            <w:noProof/>
            <w:webHidden/>
          </w:rPr>
          <w:instrText xml:space="preserve"> PAGEREF _Toc197409595 \h </w:instrText>
        </w:r>
        <w:r>
          <w:rPr>
            <w:noProof/>
            <w:webHidden/>
          </w:rPr>
        </w:r>
        <w:r>
          <w:rPr>
            <w:noProof/>
            <w:webHidden/>
          </w:rPr>
          <w:fldChar w:fldCharType="separate"/>
        </w:r>
        <w:r>
          <w:rPr>
            <w:noProof/>
            <w:webHidden/>
          </w:rPr>
          <w:t>30</w:t>
        </w:r>
        <w:r>
          <w:rPr>
            <w:noProof/>
            <w:webHidden/>
          </w:rPr>
          <w:fldChar w:fldCharType="end"/>
        </w:r>
      </w:hyperlink>
    </w:p>
    <w:p w14:paraId="4B5E0D12" w14:textId="69EB008C" w:rsidR="00B36958" w:rsidRDefault="00FB74C4" w:rsidP="00405AD0">
      <w:pPr>
        <w:tabs>
          <w:tab w:val="left" w:pos="1220"/>
        </w:tabs>
        <w:ind w:firstLine="0"/>
      </w:pPr>
      <w:r>
        <w:fldChar w:fldCharType="end"/>
      </w:r>
    </w:p>
    <w:p w14:paraId="72285A48" w14:textId="17D36335" w:rsidR="00B36958" w:rsidRDefault="00B36958" w:rsidP="00771B5F">
      <w:pPr>
        <w:pStyle w:val="Cmsor1-szmozatlan"/>
      </w:pPr>
      <w:bookmarkStart w:id="3666" w:name="_Toc197366518"/>
      <w:r>
        <w:lastRenderedPageBreak/>
        <w:t>Táblázatjegyzék</w:t>
      </w:r>
      <w:bookmarkEnd w:id="3666"/>
    </w:p>
    <w:p w14:paraId="111C67D5" w14:textId="6B7C432B" w:rsidR="00592D5F" w:rsidDel="007C4FFB" w:rsidRDefault="00B36958">
      <w:pPr>
        <w:pStyle w:val="brajegyzk"/>
        <w:tabs>
          <w:tab w:val="right" w:leader="dot" w:pos="8493"/>
        </w:tabs>
        <w:rPr>
          <w:del w:id="3667" w:author="Selyem Péter Ferenc" w:date="2025-04-30T11:44:00Z"/>
          <w:rFonts w:asciiTheme="minorHAnsi" w:eastAsiaTheme="minorEastAsia" w:hAnsiTheme="minorHAnsi"/>
          <w:noProof/>
          <w:sz w:val="22"/>
          <w:lang w:eastAsia="hu-HU"/>
        </w:rPr>
      </w:pPr>
      <w:del w:id="3668" w:author="Selyem Péter Ferenc" w:date="2025-04-30T11:44:00Z">
        <w:r w:rsidDel="007C4FFB">
          <w:fldChar w:fldCharType="begin"/>
        </w:r>
        <w:r w:rsidDel="007C4FFB">
          <w:delInstrText xml:space="preserve"> TOC \h \z \c "táblázat" </w:delInstrText>
        </w:r>
        <w:r w:rsidDel="007C4FFB">
          <w:fldChar w:fldCharType="separate"/>
        </w:r>
        <w:r w:rsidR="00A37CA0" w:rsidDel="007C4FFB">
          <w:fldChar w:fldCharType="begin"/>
        </w:r>
        <w:r w:rsidR="00A37CA0" w:rsidDel="007C4FFB">
          <w:delInstrText xml:space="preserve"> HYPERLINK \l "_Toc97890942" </w:delInstrText>
        </w:r>
        <w:r w:rsidR="00A37CA0" w:rsidDel="007C4FFB">
          <w:fldChar w:fldCharType="separate"/>
        </w:r>
        <w:r w:rsidR="00592D5F" w:rsidRPr="002311E8" w:rsidDel="007C4FFB">
          <w:rPr>
            <w:rStyle w:val="Hiperhivatkozs"/>
            <w:noProof/>
          </w:rPr>
          <w:delText>1. táblázat (forrás megjelölésével) [2]</w:delText>
        </w:r>
        <w:r w:rsidR="00592D5F" w:rsidDel="007C4FFB">
          <w:rPr>
            <w:noProof/>
            <w:webHidden/>
          </w:rPr>
          <w:tab/>
        </w:r>
        <w:r w:rsidR="00592D5F" w:rsidDel="007C4FFB">
          <w:rPr>
            <w:noProof/>
            <w:webHidden/>
          </w:rPr>
          <w:fldChar w:fldCharType="begin"/>
        </w:r>
        <w:r w:rsidR="00592D5F" w:rsidDel="007C4FFB">
          <w:rPr>
            <w:noProof/>
            <w:webHidden/>
          </w:rPr>
          <w:delInstrText xml:space="preserve"> PAGEREF _Toc97890942 \h </w:delInstrText>
        </w:r>
        <w:r w:rsidR="00592D5F" w:rsidDel="007C4FFB">
          <w:rPr>
            <w:noProof/>
            <w:webHidden/>
          </w:rPr>
        </w:r>
        <w:r w:rsidR="00592D5F" w:rsidDel="007C4FFB">
          <w:rPr>
            <w:noProof/>
            <w:webHidden/>
          </w:rPr>
          <w:fldChar w:fldCharType="separate"/>
        </w:r>
        <w:r w:rsidR="00320651" w:rsidDel="007C4FFB">
          <w:rPr>
            <w:noProof/>
            <w:webHidden/>
          </w:rPr>
          <w:delText>1</w:delText>
        </w:r>
        <w:r w:rsidR="00592D5F" w:rsidDel="007C4FFB">
          <w:rPr>
            <w:noProof/>
            <w:webHidden/>
          </w:rPr>
          <w:fldChar w:fldCharType="end"/>
        </w:r>
        <w:r w:rsidR="00A37CA0" w:rsidDel="007C4FFB">
          <w:rPr>
            <w:noProof/>
          </w:rPr>
          <w:fldChar w:fldCharType="end"/>
        </w:r>
      </w:del>
    </w:p>
    <w:p w14:paraId="430CC155" w14:textId="7F77CBDA" w:rsidR="007C4FFB" w:rsidRDefault="00B36958">
      <w:pPr>
        <w:pStyle w:val="brajegyzk"/>
        <w:tabs>
          <w:tab w:val="right" w:leader="dot" w:pos="8493"/>
        </w:tabs>
        <w:rPr>
          <w:ins w:id="3669" w:author="Selyem Péter Ferenc" w:date="2025-04-30T11:44:00Z"/>
          <w:rFonts w:asciiTheme="minorHAnsi" w:eastAsiaTheme="minorEastAsia" w:hAnsiTheme="minorHAnsi"/>
          <w:noProof/>
          <w:sz w:val="22"/>
          <w:lang w:eastAsia="hu-HU"/>
        </w:rPr>
      </w:pPr>
      <w:del w:id="3670" w:author="Selyem Péter Ferenc" w:date="2025-04-30T11:44:00Z">
        <w:r w:rsidDel="007C4FFB">
          <w:fldChar w:fldCharType="end"/>
        </w:r>
      </w:del>
      <w:ins w:id="3671" w:author="Selyem Péter Ferenc" w:date="2025-04-30T11:44:00Z">
        <w:r w:rsidR="007C4FFB">
          <w:fldChar w:fldCharType="begin"/>
        </w:r>
        <w:r w:rsidR="007C4FFB">
          <w:instrText xml:space="preserve"> TOC \h \z \c "táblázat" </w:instrText>
        </w:r>
      </w:ins>
      <w:r w:rsidR="007C4FFB">
        <w:fldChar w:fldCharType="separate"/>
      </w:r>
      <w:ins w:id="3672" w:author="Selyem Péter Ferenc" w:date="2025-04-30T11:44:00Z">
        <w:r w:rsidR="007C4FFB" w:rsidRPr="00CA6EC0">
          <w:rPr>
            <w:rStyle w:val="Hiperhivatkozs"/>
            <w:noProof/>
          </w:rPr>
          <w:fldChar w:fldCharType="begin"/>
        </w:r>
        <w:r w:rsidR="007C4FFB" w:rsidRPr="00CA6EC0">
          <w:rPr>
            <w:rStyle w:val="Hiperhivatkozs"/>
            <w:noProof/>
          </w:rPr>
          <w:instrText xml:space="preserve"> </w:instrText>
        </w:r>
        <w:r w:rsidR="007C4FFB">
          <w:rPr>
            <w:noProof/>
          </w:rPr>
          <w:instrText>HYPERLINK \l "_Toc196905914"</w:instrText>
        </w:r>
        <w:r w:rsidR="007C4FFB" w:rsidRPr="00CA6EC0">
          <w:rPr>
            <w:rStyle w:val="Hiperhivatkozs"/>
            <w:noProof/>
          </w:rPr>
          <w:instrText xml:space="preserve"> </w:instrText>
        </w:r>
        <w:r w:rsidR="007C4FFB" w:rsidRPr="00CA6EC0">
          <w:rPr>
            <w:rStyle w:val="Hiperhivatkozs"/>
            <w:noProof/>
          </w:rPr>
        </w:r>
        <w:r w:rsidR="007C4FFB" w:rsidRPr="00CA6EC0">
          <w:rPr>
            <w:rStyle w:val="Hiperhivatkozs"/>
            <w:noProof/>
          </w:rPr>
          <w:fldChar w:fldCharType="separate"/>
        </w:r>
        <w:r w:rsidR="007C4FFB" w:rsidRPr="00CA6EC0">
          <w:rPr>
            <w:rStyle w:val="Hiperhivatkozs"/>
            <w:noProof/>
          </w:rPr>
          <w:t>1. táblázat:Felvett felhasználók</w:t>
        </w:r>
        <w:r w:rsidR="007C4FFB">
          <w:rPr>
            <w:noProof/>
            <w:webHidden/>
          </w:rPr>
          <w:tab/>
        </w:r>
        <w:r w:rsidR="007C4FFB">
          <w:rPr>
            <w:noProof/>
            <w:webHidden/>
          </w:rPr>
          <w:fldChar w:fldCharType="begin"/>
        </w:r>
        <w:r w:rsidR="007C4FFB">
          <w:rPr>
            <w:noProof/>
            <w:webHidden/>
          </w:rPr>
          <w:instrText xml:space="preserve"> PAGEREF _Toc196905914 \h </w:instrText>
        </w:r>
      </w:ins>
      <w:r w:rsidR="007C4FFB">
        <w:rPr>
          <w:noProof/>
          <w:webHidden/>
        </w:rPr>
      </w:r>
      <w:r w:rsidR="007C4FFB">
        <w:rPr>
          <w:noProof/>
          <w:webHidden/>
        </w:rPr>
        <w:fldChar w:fldCharType="separate"/>
      </w:r>
      <w:ins w:id="3673" w:author="Selyem Péter Ferenc" w:date="2025-04-30T11:44:00Z">
        <w:r w:rsidR="007C4FFB">
          <w:rPr>
            <w:noProof/>
            <w:webHidden/>
          </w:rPr>
          <w:t>27</w:t>
        </w:r>
        <w:r w:rsidR="007C4FFB">
          <w:rPr>
            <w:noProof/>
            <w:webHidden/>
          </w:rPr>
          <w:fldChar w:fldCharType="end"/>
        </w:r>
        <w:r w:rsidR="007C4FFB" w:rsidRPr="00CA6EC0">
          <w:rPr>
            <w:rStyle w:val="Hiperhivatkozs"/>
            <w:noProof/>
          </w:rPr>
          <w:fldChar w:fldCharType="end"/>
        </w:r>
      </w:ins>
    </w:p>
    <w:p w14:paraId="298A8B3F" w14:textId="77777777" w:rsidR="007C4FFB" w:rsidDel="007C4FFB" w:rsidRDefault="007C4FFB" w:rsidP="004C4C4A">
      <w:pPr>
        <w:rPr>
          <w:del w:id="3674" w:author="Selyem Péter Ferenc" w:date="2025-04-30T11:44:00Z"/>
          <w:noProof/>
        </w:rPr>
      </w:pPr>
    </w:p>
    <w:p w14:paraId="09C80A9C" w14:textId="1B5BBDBC" w:rsidR="004C4C4A" w:rsidRPr="004C4C4A" w:rsidRDefault="007C4FFB" w:rsidP="004C4C4A">
      <w:ins w:id="3675" w:author="Selyem Péter Ferenc" w:date="2025-04-30T11:44:00Z">
        <w:r>
          <w:fldChar w:fldCharType="end"/>
        </w:r>
      </w:ins>
    </w:p>
    <w:sectPr w:rsidR="004C4C4A" w:rsidRPr="004C4C4A" w:rsidSect="008E3A41">
      <w:headerReference w:type="default" r:id="rId60"/>
      <w:pgSz w:w="11906" w:h="16838" w:code="9"/>
      <w:pgMar w:top="1418" w:right="1418" w:bottom="1418" w:left="1418" w:header="709" w:footer="709" w:gutter="567"/>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55" w:author="Win10" w:date="2025-04-25T20:42:00Z" w:initials="W">
    <w:p w14:paraId="19C3E46C" w14:textId="134D0F46" w:rsidR="00544A61" w:rsidRDefault="00544A61">
      <w:pPr>
        <w:pStyle w:val="Jegyzetszveg"/>
      </w:pPr>
      <w:r>
        <w:rPr>
          <w:rStyle w:val="Jegyzethivatkozs"/>
        </w:rPr>
        <w:annotationRef/>
      </w:r>
      <w:r>
        <w:t>Itt majd a megfelelőt húzd alá.</w:t>
      </w:r>
    </w:p>
  </w:comment>
  <w:comment w:id="57" w:author="Win10" w:date="2025-04-25T20:43:00Z" w:initials="W">
    <w:p w14:paraId="043AF29C" w14:textId="442E342B" w:rsidR="00544A61" w:rsidRDefault="00544A61">
      <w:pPr>
        <w:pStyle w:val="Jegyzetszveg"/>
      </w:pPr>
      <w:r>
        <w:rPr>
          <w:rStyle w:val="Jegyzethivatkozs"/>
        </w:rPr>
        <w:annotationRef/>
      </w:r>
      <w:r>
        <w:t>Ha használtál mesterséges intelligencia eszközöket, akkor töltsd ki az alábbi táblázatot.</w:t>
      </w:r>
    </w:p>
  </w:comment>
  <w:comment w:id="119" w:author="Win10" w:date="2025-04-25T20:58:00Z" w:initials="W">
    <w:p w14:paraId="26CF975A" w14:textId="245937AB" w:rsidR="00544A61" w:rsidRDefault="00544A61">
      <w:pPr>
        <w:pStyle w:val="Jegyzetszveg"/>
      </w:pPr>
      <w:r>
        <w:rPr>
          <w:rStyle w:val="Jegyzethivatkozs"/>
        </w:rPr>
        <w:annotationRef/>
      </w:r>
      <w:r>
        <w:t>Ez a rész szerintem nem kell. Ehelyett azt kellene leírni, hogy milyen funkciókat valósítottál meg (pl. online jegy és bérlet vásárlás).</w:t>
      </w:r>
    </w:p>
  </w:comment>
  <w:comment w:id="135" w:author="Win10" w:date="2025-04-25T20:56:00Z" w:initials="W">
    <w:p w14:paraId="0481CD5C" w14:textId="4BE4D3DA" w:rsidR="00544A61" w:rsidRDefault="00544A61">
      <w:pPr>
        <w:pStyle w:val="Jegyzetszveg"/>
      </w:pPr>
      <w:r>
        <w:rPr>
          <w:rStyle w:val="Jegyzethivatkozs"/>
        </w:rPr>
        <w:annotationRef/>
      </w:r>
      <w:r>
        <w:t>Múlt időben kell írni.</w:t>
      </w:r>
    </w:p>
  </w:comment>
  <w:comment w:id="460" w:author="Win10" w:date="2025-04-25T21:05:00Z" w:initials="W">
    <w:p w14:paraId="227E5E11" w14:textId="3E63A355" w:rsidR="00544A61" w:rsidRDefault="00544A61">
      <w:pPr>
        <w:pStyle w:val="Jegyzetszveg"/>
      </w:pPr>
      <w:r>
        <w:rPr>
          <w:rStyle w:val="Jegyzethivatkozs"/>
        </w:rPr>
        <w:annotationRef/>
      </w:r>
      <w:r>
        <w:t>Itt csak azokat hagyd benn, amik a dolgozat tartalmi részében előfordulnak.</w:t>
      </w:r>
    </w:p>
  </w:comment>
  <w:comment w:id="463" w:author="Win10" w:date="2025-04-25T21:13:00Z" w:initials="W">
    <w:p w14:paraId="59498E0E" w14:textId="77777777" w:rsidR="00544A61" w:rsidRDefault="00544A61">
      <w:pPr>
        <w:pStyle w:val="Jegyzetszveg"/>
      </w:pPr>
      <w:r>
        <w:rPr>
          <w:rStyle w:val="Jegyzethivatkozs"/>
        </w:rPr>
        <w:annotationRef/>
      </w:r>
      <w:r>
        <w:t>Legyen egy Bevezetés fejezet. Ide beraktam a dolgozatod korábbi verziójában lévő szöveget. Ezt annyival kellene kiegészíteni. hogy mi volt a feladatod és ezt hogyan oldottad meg (a webalkalmazásban milyen funkciókat valósítottál meg). A tartalmi összefoglalóval ellentétben, itt bővebben leírhatod a dolgokat.</w:t>
      </w:r>
    </w:p>
    <w:p w14:paraId="228F5DB6" w14:textId="18C85AA1" w:rsidR="00544A61" w:rsidRDefault="00544A61">
      <w:pPr>
        <w:pStyle w:val="Jegyzetszveg"/>
      </w:pPr>
      <w:r>
        <w:t>A fejezet legvégén legyen egy rövid szöveges leírás a dolgozat felépítéséről (azaz az egyes fejezetekben miről írsz).</w:t>
      </w:r>
    </w:p>
  </w:comment>
  <w:comment w:id="595" w:author="Win10" w:date="2025-04-25T21:36:00Z" w:initials="W">
    <w:p w14:paraId="6E52B8FE" w14:textId="5C588D59" w:rsidR="00544A61" w:rsidRDefault="00544A61">
      <w:pPr>
        <w:pStyle w:val="Jegyzetszveg"/>
      </w:pPr>
      <w:r>
        <w:rPr>
          <w:rStyle w:val="Jegyzethivatkozs"/>
        </w:rPr>
        <w:annotationRef/>
      </w:r>
      <w:r>
        <w:t>Itt is múlt időben legyen.</w:t>
      </w:r>
    </w:p>
  </w:comment>
  <w:comment w:id="838" w:author="Win10" w:date="2025-04-25T21:48:00Z" w:initials="W">
    <w:p w14:paraId="2E492C5E" w14:textId="3BFBD87A" w:rsidR="00544A61" w:rsidRDefault="00544A61">
      <w:pPr>
        <w:pStyle w:val="Jegyzetszveg"/>
      </w:pPr>
      <w:r>
        <w:rPr>
          <w:rStyle w:val="Jegyzethivatkozs"/>
        </w:rPr>
        <w:annotationRef/>
      </w:r>
      <w:r>
        <w:t>Minden ábrára legyen hivatkozás.</w:t>
      </w:r>
    </w:p>
  </w:comment>
  <w:comment w:id="984" w:author="Win10" w:date="2025-04-25T22:05:00Z" w:initials="W">
    <w:p w14:paraId="08595F02" w14:textId="31A328CC" w:rsidR="00544A61" w:rsidRDefault="00544A61">
      <w:pPr>
        <w:pStyle w:val="Jegyzetszveg"/>
      </w:pPr>
      <w:r>
        <w:rPr>
          <w:rStyle w:val="Jegyzethivatkozs"/>
        </w:rPr>
        <w:annotationRef/>
      </w:r>
      <w:r>
        <w:t>Ebben a fejezetben még felsorolhatnád az összes funkciót és mindegyikről lehetne egy-egy rövid leírás.</w:t>
      </w:r>
    </w:p>
  </w:comment>
  <w:comment w:id="1173" w:author="Win10" w:date="2025-04-25T22:51:00Z" w:initials="W">
    <w:p w14:paraId="4F146ECF" w14:textId="667ACCD2" w:rsidR="00544A61" w:rsidRDefault="00544A61">
      <w:pPr>
        <w:pStyle w:val="Jegyzetszveg"/>
      </w:pPr>
      <w:r>
        <w:rPr>
          <w:rStyle w:val="Jegyzethivatkozs"/>
        </w:rPr>
        <w:annotationRef/>
      </w:r>
      <w:r>
        <w:t>Ebben a fejezetben minden egyes tábláról lehetne egy rövid leírás, hogy abban miről tárolsz információt (ahogy a korábbi dokumentációban is volt). Pl.: A Users tábla a felhasználókkal kapcsolatos információk tárolására szolgál.</w:t>
      </w:r>
      <w:r>
        <w:br/>
        <w:t>A tábla nevekhez nem feltétlenül használnék alfejezet formázást, mivel elég rövid a hozzájuk tartozó tartalom. Szerintem elegendő csak félkövérre állítani azokat.</w:t>
      </w:r>
    </w:p>
  </w:comment>
  <w:comment w:id="1446" w:author="Win10" w:date="2025-04-25T23:05:00Z" w:initials="W">
    <w:p w14:paraId="7AE886EF" w14:textId="589162A0" w:rsidR="00544A61" w:rsidRDefault="00544A61">
      <w:pPr>
        <w:pStyle w:val="Jegyzetszveg"/>
      </w:pPr>
      <w:r>
        <w:rPr>
          <w:rStyle w:val="Jegyzethivatkozs"/>
        </w:rPr>
        <w:annotationRef/>
      </w:r>
      <w:r>
        <w:t>Itt jelezd, hogy ez milyen mértékegységben értendő (gondolom, napokban van kifejezve).</w:t>
      </w:r>
    </w:p>
  </w:comment>
  <w:comment w:id="1521" w:author="Win10" w:date="2025-04-25T23:17:00Z" w:initials="W">
    <w:p w14:paraId="16560C59" w14:textId="0D09EA06" w:rsidR="00544A61" w:rsidRDefault="00544A61">
      <w:pPr>
        <w:pStyle w:val="Jegyzetszveg"/>
      </w:pPr>
      <w:r>
        <w:rPr>
          <w:rStyle w:val="Jegyzethivatkozs"/>
        </w:rPr>
        <w:annotationRef/>
      </w:r>
      <w:r>
        <w:t xml:space="preserve">Mi a különbség a </w:t>
      </w:r>
      <w:r w:rsidRPr="00184E84">
        <w:t>BoughtTickets</w:t>
      </w:r>
      <w:r>
        <w:t xml:space="preserve"> és az </w:t>
      </w:r>
      <w:r w:rsidRPr="00184E84">
        <w:t>ActiveTickets</w:t>
      </w:r>
      <w:r>
        <w:t xml:space="preserve"> között? Erről is lehetne írni.</w:t>
      </w:r>
    </w:p>
  </w:comment>
  <w:comment w:id="1562" w:author="Win10" w:date="2025-04-25T23:13:00Z" w:initials="W">
    <w:p w14:paraId="21ACF153" w14:textId="5EB6440A" w:rsidR="00544A61" w:rsidRDefault="00544A61">
      <w:pPr>
        <w:pStyle w:val="Jegyzetszveg"/>
      </w:pPr>
      <w:r>
        <w:rPr>
          <w:rStyle w:val="Jegyzethivatkozs"/>
        </w:rPr>
        <w:annotationRef/>
      </w:r>
      <w:r>
        <w:t>Itt nem az érvényesség lejárati időpontja van?</w:t>
      </w:r>
    </w:p>
  </w:comment>
  <w:comment w:id="1591" w:author="Win10" w:date="2025-04-25T23:15:00Z" w:initials="W">
    <w:p w14:paraId="434959FA" w14:textId="3BD54214" w:rsidR="00544A61" w:rsidRDefault="00544A61">
      <w:pPr>
        <w:pStyle w:val="Jegyzetszveg"/>
      </w:pPr>
      <w:r>
        <w:rPr>
          <w:rStyle w:val="Jegyzethivatkozs"/>
        </w:rPr>
        <w:annotationRef/>
      </w:r>
      <w:r>
        <w:t>Esetleg a többinél is fel lehetne azt tüntetni, hogy melyik táblából származik az adott azonosító (id).</w:t>
      </w:r>
    </w:p>
  </w:comment>
  <w:comment w:id="1686" w:author="Win10" w:date="2025-04-25T23:37:00Z" w:initials="W">
    <w:p w14:paraId="35E04435" w14:textId="4B4AD99C" w:rsidR="00544A61" w:rsidRDefault="00544A61">
      <w:pPr>
        <w:pStyle w:val="Jegyzetszveg"/>
      </w:pPr>
      <w:r>
        <w:rPr>
          <w:rStyle w:val="Jegyzethivatkozs"/>
        </w:rPr>
        <w:annotationRef/>
      </w:r>
      <w:r>
        <w:t>Ebben a fejezetben minden egyes oldalról lehetne egy rövid leírás és egy-egy képernyőkép.</w:t>
      </w:r>
    </w:p>
  </w:comment>
  <w:comment w:id="1876" w:author="Win10" w:date="2025-04-25T23:29:00Z" w:initials="W">
    <w:p w14:paraId="4E683B12" w14:textId="4CE932E3" w:rsidR="00544A61" w:rsidRDefault="00544A61">
      <w:pPr>
        <w:pStyle w:val="Jegyzetszveg"/>
      </w:pPr>
      <w:r>
        <w:rPr>
          <w:rStyle w:val="Jegyzethivatkozs"/>
        </w:rPr>
        <w:annotationRef/>
      </w:r>
      <w:r>
        <w:t>Két ábra ne legyen egy sorban. Ha mindenképpen szeretnéd egy képként kezelni a kettőt, akkor csak egy képaláírás legyen.</w:t>
      </w:r>
      <w:r>
        <w:br/>
        <w:t>A képaláírás(oka)t majd javítsad, mivel a számozás jelenleg nem dinamikus (pl. egy másik ábra képaláírását lemásolod, beilleszted és átírod a szöveget, majd a mezőfrissítésre kattintasz).</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19C3E46C" w15:done="0"/>
  <w15:commentEx w15:paraId="043AF29C" w15:done="0"/>
  <w15:commentEx w15:paraId="26CF975A" w15:done="0"/>
  <w15:commentEx w15:paraId="0481CD5C" w15:done="0"/>
  <w15:commentEx w15:paraId="227E5E11" w15:done="0"/>
  <w15:commentEx w15:paraId="228F5DB6" w15:done="0"/>
  <w15:commentEx w15:paraId="6E52B8FE" w15:done="0"/>
  <w15:commentEx w15:paraId="2E492C5E" w15:done="0"/>
  <w15:commentEx w15:paraId="08595F02" w15:done="0"/>
  <w15:commentEx w15:paraId="4F146ECF" w15:done="0"/>
  <w15:commentEx w15:paraId="7AE886EF" w15:done="0"/>
  <w15:commentEx w15:paraId="16560C59" w15:done="0"/>
  <w15:commentEx w15:paraId="21ACF153" w15:done="0"/>
  <w15:commentEx w15:paraId="434959FA" w15:done="0"/>
  <w15:commentEx w15:paraId="35E04435" w15:done="0"/>
  <w15:commentEx w15:paraId="4E683B12"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19C3E46C" w16cid:durableId="19C3E46C"/>
  <w16cid:commentId w16cid:paraId="043AF29C" w16cid:durableId="043AF29C"/>
  <w16cid:commentId w16cid:paraId="26CF975A" w16cid:durableId="26CF975A"/>
  <w16cid:commentId w16cid:paraId="0481CD5C" w16cid:durableId="0481CD5C"/>
  <w16cid:commentId w16cid:paraId="227E5E11" w16cid:durableId="227E5E11"/>
  <w16cid:commentId w16cid:paraId="228F5DB6" w16cid:durableId="228F5DB6"/>
  <w16cid:commentId w16cid:paraId="6E52B8FE" w16cid:durableId="6E52B8FE"/>
  <w16cid:commentId w16cid:paraId="2E492C5E" w16cid:durableId="2E492C5E"/>
  <w16cid:commentId w16cid:paraId="08595F02" w16cid:durableId="08595F02"/>
  <w16cid:commentId w16cid:paraId="4F146ECF" w16cid:durableId="4F146ECF"/>
  <w16cid:commentId w16cid:paraId="7AE886EF" w16cid:durableId="7AE886EF"/>
  <w16cid:commentId w16cid:paraId="16560C59" w16cid:durableId="16560C59"/>
  <w16cid:commentId w16cid:paraId="21ACF153" w16cid:durableId="21ACF153"/>
  <w16cid:commentId w16cid:paraId="434959FA" w16cid:durableId="434959FA"/>
  <w16cid:commentId w16cid:paraId="35E04435" w16cid:durableId="35E04435"/>
  <w16cid:commentId w16cid:paraId="4E683B12" w16cid:durableId="4E683B1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48070B8" w14:textId="77777777" w:rsidR="00C17533" w:rsidRDefault="00C17533" w:rsidP="003101D0">
      <w:pPr>
        <w:spacing w:line="240" w:lineRule="auto"/>
      </w:pPr>
      <w:r>
        <w:separator/>
      </w:r>
    </w:p>
  </w:endnote>
  <w:endnote w:type="continuationSeparator" w:id="0">
    <w:p w14:paraId="15BC47DC" w14:textId="77777777" w:rsidR="00C17533" w:rsidRDefault="00C17533" w:rsidP="003101D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200247B" w:usb2="00000009" w:usb3="00000000" w:csb0="000001FF" w:csb1="00000000"/>
  </w:font>
  <w:font w:name="Consolas">
    <w:panose1 w:val="020B0609020204030204"/>
    <w:charset w:val="EE"/>
    <w:family w:val="modern"/>
    <w:pitch w:val="fixed"/>
    <w:sig w:usb0="E00006FF" w:usb1="0000FCFF" w:usb2="00000001" w:usb3="00000000" w:csb0="0000019F" w:csb1="00000000"/>
  </w:font>
  <w:font w:name="Calibri Light">
    <w:panose1 w:val="020F0302020204030204"/>
    <w:charset w:val="EE"/>
    <w:family w:val="swiss"/>
    <w:pitch w:val="variable"/>
    <w:sig w:usb0="E4002EFF" w:usb1="C200247B" w:usb2="00000009" w:usb3="00000000" w:csb0="000001FF" w:csb1="00000000"/>
  </w:font>
  <w:font w:name="Segoe UI">
    <w:panose1 w:val="020B0502040204020203"/>
    <w:charset w:val="EE"/>
    <w:family w:val="swiss"/>
    <w:pitch w:val="variable"/>
    <w:sig w:usb0="E4002EFF" w:usb1="C000E47F" w:usb2="00000009" w:usb3="00000000" w:csb0="000001FF" w:csb1="00000000"/>
  </w:font>
  <w:font w:name="Cambria Math">
    <w:panose1 w:val="02040503050406030204"/>
    <w:charset w:val="EE"/>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81E564F" w14:textId="77777777" w:rsidR="00544A61" w:rsidRDefault="00544A61" w:rsidP="00FD106F">
    <w:pPr>
      <w:pStyle w:val="llb"/>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23199365"/>
      <w:docPartObj>
        <w:docPartGallery w:val="Page Numbers (Bottom of Page)"/>
        <w:docPartUnique/>
      </w:docPartObj>
    </w:sdtPr>
    <w:sdtContent>
      <w:p w14:paraId="7FB01F34" w14:textId="69634D3F" w:rsidR="00544A61" w:rsidRDefault="00544A61">
        <w:pPr>
          <w:pStyle w:val="llb"/>
          <w:jc w:val="center"/>
        </w:pPr>
        <w:r>
          <w:fldChar w:fldCharType="begin"/>
        </w:r>
        <w:r>
          <w:instrText>PAGE   \* MERGEFORMAT</w:instrText>
        </w:r>
        <w:r>
          <w:fldChar w:fldCharType="separate"/>
        </w:r>
        <w:r w:rsidR="0042047F">
          <w:rPr>
            <w:noProof/>
          </w:rPr>
          <w:t>37</w:t>
        </w:r>
        <w:r>
          <w:fldChar w:fldCharType="end"/>
        </w:r>
      </w:p>
    </w:sdtContent>
  </w:sdt>
  <w:p w14:paraId="22AA14FD" w14:textId="77777777" w:rsidR="00544A61" w:rsidRDefault="00544A61" w:rsidP="00095C47">
    <w:pPr>
      <w:pStyle w:val="llb"/>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3B51F3A" w14:textId="77777777" w:rsidR="00C17533" w:rsidRDefault="00C17533" w:rsidP="003101D0">
      <w:pPr>
        <w:spacing w:line="240" w:lineRule="auto"/>
      </w:pPr>
      <w:r>
        <w:separator/>
      </w:r>
    </w:p>
  </w:footnote>
  <w:footnote w:type="continuationSeparator" w:id="0">
    <w:p w14:paraId="5BC739A4" w14:textId="77777777" w:rsidR="00C17533" w:rsidRDefault="00C17533" w:rsidP="003101D0">
      <w:pPr>
        <w:spacing w:line="240" w:lineRule="auto"/>
      </w:pPr>
      <w:r>
        <w:continuationSeparator/>
      </w:r>
    </w:p>
  </w:footnote>
  <w:footnote w:id="1">
    <w:p w14:paraId="455A5417" w14:textId="04F11126" w:rsidR="00544A61" w:rsidRDefault="00544A61">
      <w:pPr>
        <w:pStyle w:val="Lbjegyzetszveg"/>
      </w:pPr>
      <w:r>
        <w:rPr>
          <w:rStyle w:val="Lbjegyzet-hivatkozs"/>
        </w:rPr>
        <w:footnoteRef/>
      </w:r>
      <w:r>
        <w:t xml:space="preserve"> </w:t>
      </w:r>
      <w:r w:rsidRPr="00C86346">
        <w:t>A megfelelő rész aláhúzandó</w:t>
      </w:r>
      <w: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4A2A8E" w14:textId="77777777" w:rsidR="00544A61" w:rsidRPr="004F5C1D" w:rsidRDefault="00544A61" w:rsidP="004F5C1D">
    <w:pPr>
      <w:pStyle w:val="lfej"/>
      <w:jc w:val="center"/>
      <w:rPr>
        <w:rFonts w:cs="Times New Roman"/>
        <w:szCs w:val="24"/>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B5E0342" w14:textId="77777777" w:rsidR="00544A61" w:rsidRDefault="00544A61" w:rsidP="008E3A41">
    <w:pPr>
      <w:pStyle w:val="lfej"/>
      <w:pBdr>
        <w:bottom w:val="single" w:sz="6" w:space="1" w:color="auto"/>
      </w:pBdr>
      <w:ind w:firstLine="0"/>
      <w:jc w:val="center"/>
      <w:rPr>
        <w:rFonts w:cs="Times New Roman"/>
        <w:szCs w:val="24"/>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6FA4388" w14:textId="5922F85D" w:rsidR="00544A61" w:rsidRDefault="00544A61" w:rsidP="008E3A41">
    <w:pPr>
      <w:pStyle w:val="lfej"/>
      <w:pBdr>
        <w:bottom w:val="single" w:sz="6" w:space="1" w:color="auto"/>
      </w:pBdr>
      <w:spacing w:line="360" w:lineRule="auto"/>
      <w:ind w:firstLine="0"/>
      <w:jc w:val="center"/>
      <w:rPr>
        <w:rFonts w:cs="Times New Roman"/>
        <w:szCs w:val="24"/>
      </w:rPr>
    </w:pPr>
    <w:r w:rsidRPr="004F5C1D">
      <w:rPr>
        <w:rFonts w:cs="Times New Roman"/>
        <w:szCs w:val="24"/>
      </w:rPr>
      <w:fldChar w:fldCharType="begin"/>
    </w:r>
    <w:r w:rsidRPr="004F5C1D">
      <w:rPr>
        <w:rFonts w:cs="Times New Roman"/>
        <w:szCs w:val="24"/>
      </w:rPr>
      <w:instrText xml:space="preserve"> STYLEREF  "Címsor 1"  \* MERGEFORMAT </w:instrText>
    </w:r>
    <w:r w:rsidRPr="004F5C1D">
      <w:rPr>
        <w:rFonts w:cs="Times New Roman"/>
        <w:szCs w:val="24"/>
      </w:rPr>
      <w:fldChar w:fldCharType="separate"/>
    </w:r>
    <w:r>
      <w:rPr>
        <w:rFonts w:cs="Times New Roman"/>
        <w:noProof/>
        <w:szCs w:val="24"/>
      </w:rPr>
      <w:t>Megvalósítás</w:t>
    </w:r>
    <w:r w:rsidRPr="004F5C1D">
      <w:rPr>
        <w:rFonts w:cs="Times New Roman"/>
        <w:szCs w:val="24"/>
      </w:rPr>
      <w:fldChar w:fldCharType="end"/>
    </w:r>
  </w:p>
  <w:p w14:paraId="39FD7EC4" w14:textId="77777777" w:rsidR="00544A61" w:rsidRDefault="00544A61"/>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6257C4" w14:textId="77777777" w:rsidR="00544A61" w:rsidRDefault="00544A61">
    <w:pPr>
      <w:pBdr>
        <w:bottom w:val="single" w:sz="6" w:space="1" w:color="auto"/>
      </w:pBdr>
    </w:pPr>
  </w:p>
  <w:p w14:paraId="36CDDA1D" w14:textId="77777777" w:rsidR="00544A61" w:rsidRDefault="00544A61"/>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5D42F6"/>
    <w:multiLevelType w:val="hybridMultilevel"/>
    <w:tmpl w:val="360604CE"/>
    <w:lvl w:ilvl="0" w:tplc="040E0001">
      <w:start w:val="1"/>
      <w:numFmt w:val="bullet"/>
      <w:lvlText w:val=""/>
      <w:lvlJc w:val="left"/>
      <w:pPr>
        <w:ind w:left="1287" w:hanging="360"/>
      </w:pPr>
      <w:rPr>
        <w:rFonts w:ascii="Symbol" w:hAnsi="Symbol" w:hint="default"/>
      </w:rPr>
    </w:lvl>
    <w:lvl w:ilvl="1" w:tplc="040E0003" w:tentative="1">
      <w:start w:val="1"/>
      <w:numFmt w:val="bullet"/>
      <w:lvlText w:val="o"/>
      <w:lvlJc w:val="left"/>
      <w:pPr>
        <w:ind w:left="2007" w:hanging="360"/>
      </w:pPr>
      <w:rPr>
        <w:rFonts w:ascii="Courier New" w:hAnsi="Courier New" w:cs="Courier New" w:hint="default"/>
      </w:rPr>
    </w:lvl>
    <w:lvl w:ilvl="2" w:tplc="040E0005" w:tentative="1">
      <w:start w:val="1"/>
      <w:numFmt w:val="bullet"/>
      <w:lvlText w:val=""/>
      <w:lvlJc w:val="left"/>
      <w:pPr>
        <w:ind w:left="2727" w:hanging="360"/>
      </w:pPr>
      <w:rPr>
        <w:rFonts w:ascii="Wingdings" w:hAnsi="Wingdings" w:hint="default"/>
      </w:rPr>
    </w:lvl>
    <w:lvl w:ilvl="3" w:tplc="040E0001" w:tentative="1">
      <w:start w:val="1"/>
      <w:numFmt w:val="bullet"/>
      <w:lvlText w:val=""/>
      <w:lvlJc w:val="left"/>
      <w:pPr>
        <w:ind w:left="3447" w:hanging="360"/>
      </w:pPr>
      <w:rPr>
        <w:rFonts w:ascii="Symbol" w:hAnsi="Symbol" w:hint="default"/>
      </w:rPr>
    </w:lvl>
    <w:lvl w:ilvl="4" w:tplc="040E0003" w:tentative="1">
      <w:start w:val="1"/>
      <w:numFmt w:val="bullet"/>
      <w:lvlText w:val="o"/>
      <w:lvlJc w:val="left"/>
      <w:pPr>
        <w:ind w:left="4167" w:hanging="360"/>
      </w:pPr>
      <w:rPr>
        <w:rFonts w:ascii="Courier New" w:hAnsi="Courier New" w:cs="Courier New" w:hint="default"/>
      </w:rPr>
    </w:lvl>
    <w:lvl w:ilvl="5" w:tplc="040E0005" w:tentative="1">
      <w:start w:val="1"/>
      <w:numFmt w:val="bullet"/>
      <w:lvlText w:val=""/>
      <w:lvlJc w:val="left"/>
      <w:pPr>
        <w:ind w:left="4887" w:hanging="360"/>
      </w:pPr>
      <w:rPr>
        <w:rFonts w:ascii="Wingdings" w:hAnsi="Wingdings" w:hint="default"/>
      </w:rPr>
    </w:lvl>
    <w:lvl w:ilvl="6" w:tplc="040E0001" w:tentative="1">
      <w:start w:val="1"/>
      <w:numFmt w:val="bullet"/>
      <w:lvlText w:val=""/>
      <w:lvlJc w:val="left"/>
      <w:pPr>
        <w:ind w:left="5607" w:hanging="360"/>
      </w:pPr>
      <w:rPr>
        <w:rFonts w:ascii="Symbol" w:hAnsi="Symbol" w:hint="default"/>
      </w:rPr>
    </w:lvl>
    <w:lvl w:ilvl="7" w:tplc="040E0003" w:tentative="1">
      <w:start w:val="1"/>
      <w:numFmt w:val="bullet"/>
      <w:lvlText w:val="o"/>
      <w:lvlJc w:val="left"/>
      <w:pPr>
        <w:ind w:left="6327" w:hanging="360"/>
      </w:pPr>
      <w:rPr>
        <w:rFonts w:ascii="Courier New" w:hAnsi="Courier New" w:cs="Courier New" w:hint="default"/>
      </w:rPr>
    </w:lvl>
    <w:lvl w:ilvl="8" w:tplc="040E0005" w:tentative="1">
      <w:start w:val="1"/>
      <w:numFmt w:val="bullet"/>
      <w:lvlText w:val=""/>
      <w:lvlJc w:val="left"/>
      <w:pPr>
        <w:ind w:left="7047" w:hanging="360"/>
      </w:pPr>
      <w:rPr>
        <w:rFonts w:ascii="Wingdings" w:hAnsi="Wingdings" w:hint="default"/>
      </w:rPr>
    </w:lvl>
  </w:abstractNum>
  <w:abstractNum w:abstractNumId="1" w15:restartNumberingAfterBreak="0">
    <w:nsid w:val="06C9018E"/>
    <w:multiLevelType w:val="hybridMultilevel"/>
    <w:tmpl w:val="578E57E4"/>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 w15:restartNumberingAfterBreak="0">
    <w:nsid w:val="07FA3DC0"/>
    <w:multiLevelType w:val="hybridMultilevel"/>
    <w:tmpl w:val="6DDC1DB2"/>
    <w:lvl w:ilvl="0" w:tplc="040E0001">
      <w:start w:val="1"/>
      <w:numFmt w:val="bullet"/>
      <w:lvlText w:val=""/>
      <w:lvlJc w:val="left"/>
      <w:pPr>
        <w:ind w:left="1287" w:hanging="360"/>
      </w:pPr>
      <w:rPr>
        <w:rFonts w:ascii="Symbol" w:hAnsi="Symbol" w:hint="default"/>
      </w:rPr>
    </w:lvl>
    <w:lvl w:ilvl="1" w:tplc="040E0003" w:tentative="1">
      <w:start w:val="1"/>
      <w:numFmt w:val="bullet"/>
      <w:lvlText w:val="o"/>
      <w:lvlJc w:val="left"/>
      <w:pPr>
        <w:ind w:left="2007" w:hanging="360"/>
      </w:pPr>
      <w:rPr>
        <w:rFonts w:ascii="Courier New" w:hAnsi="Courier New" w:cs="Courier New" w:hint="default"/>
      </w:rPr>
    </w:lvl>
    <w:lvl w:ilvl="2" w:tplc="040E0005" w:tentative="1">
      <w:start w:val="1"/>
      <w:numFmt w:val="bullet"/>
      <w:lvlText w:val=""/>
      <w:lvlJc w:val="left"/>
      <w:pPr>
        <w:ind w:left="2727" w:hanging="360"/>
      </w:pPr>
      <w:rPr>
        <w:rFonts w:ascii="Wingdings" w:hAnsi="Wingdings" w:hint="default"/>
      </w:rPr>
    </w:lvl>
    <w:lvl w:ilvl="3" w:tplc="040E0001" w:tentative="1">
      <w:start w:val="1"/>
      <w:numFmt w:val="bullet"/>
      <w:lvlText w:val=""/>
      <w:lvlJc w:val="left"/>
      <w:pPr>
        <w:ind w:left="3447" w:hanging="360"/>
      </w:pPr>
      <w:rPr>
        <w:rFonts w:ascii="Symbol" w:hAnsi="Symbol" w:hint="default"/>
      </w:rPr>
    </w:lvl>
    <w:lvl w:ilvl="4" w:tplc="040E0003" w:tentative="1">
      <w:start w:val="1"/>
      <w:numFmt w:val="bullet"/>
      <w:lvlText w:val="o"/>
      <w:lvlJc w:val="left"/>
      <w:pPr>
        <w:ind w:left="4167" w:hanging="360"/>
      </w:pPr>
      <w:rPr>
        <w:rFonts w:ascii="Courier New" w:hAnsi="Courier New" w:cs="Courier New" w:hint="default"/>
      </w:rPr>
    </w:lvl>
    <w:lvl w:ilvl="5" w:tplc="040E0005" w:tentative="1">
      <w:start w:val="1"/>
      <w:numFmt w:val="bullet"/>
      <w:lvlText w:val=""/>
      <w:lvlJc w:val="left"/>
      <w:pPr>
        <w:ind w:left="4887" w:hanging="360"/>
      </w:pPr>
      <w:rPr>
        <w:rFonts w:ascii="Wingdings" w:hAnsi="Wingdings" w:hint="default"/>
      </w:rPr>
    </w:lvl>
    <w:lvl w:ilvl="6" w:tplc="040E0001" w:tentative="1">
      <w:start w:val="1"/>
      <w:numFmt w:val="bullet"/>
      <w:lvlText w:val=""/>
      <w:lvlJc w:val="left"/>
      <w:pPr>
        <w:ind w:left="5607" w:hanging="360"/>
      </w:pPr>
      <w:rPr>
        <w:rFonts w:ascii="Symbol" w:hAnsi="Symbol" w:hint="default"/>
      </w:rPr>
    </w:lvl>
    <w:lvl w:ilvl="7" w:tplc="040E0003" w:tentative="1">
      <w:start w:val="1"/>
      <w:numFmt w:val="bullet"/>
      <w:lvlText w:val="o"/>
      <w:lvlJc w:val="left"/>
      <w:pPr>
        <w:ind w:left="6327" w:hanging="360"/>
      </w:pPr>
      <w:rPr>
        <w:rFonts w:ascii="Courier New" w:hAnsi="Courier New" w:cs="Courier New" w:hint="default"/>
      </w:rPr>
    </w:lvl>
    <w:lvl w:ilvl="8" w:tplc="040E0005" w:tentative="1">
      <w:start w:val="1"/>
      <w:numFmt w:val="bullet"/>
      <w:lvlText w:val=""/>
      <w:lvlJc w:val="left"/>
      <w:pPr>
        <w:ind w:left="7047" w:hanging="360"/>
      </w:pPr>
      <w:rPr>
        <w:rFonts w:ascii="Wingdings" w:hAnsi="Wingdings" w:hint="default"/>
      </w:rPr>
    </w:lvl>
  </w:abstractNum>
  <w:abstractNum w:abstractNumId="3" w15:restartNumberingAfterBreak="0">
    <w:nsid w:val="0818438E"/>
    <w:multiLevelType w:val="hybridMultilevel"/>
    <w:tmpl w:val="0A28DF10"/>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4" w15:restartNumberingAfterBreak="0">
    <w:nsid w:val="11F87EC1"/>
    <w:multiLevelType w:val="hybridMultilevel"/>
    <w:tmpl w:val="0C8E158E"/>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5" w15:restartNumberingAfterBreak="0">
    <w:nsid w:val="184B394C"/>
    <w:multiLevelType w:val="hybridMultilevel"/>
    <w:tmpl w:val="CED209B2"/>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6" w15:restartNumberingAfterBreak="0">
    <w:nsid w:val="1C6A328F"/>
    <w:multiLevelType w:val="hybridMultilevel"/>
    <w:tmpl w:val="30C42B28"/>
    <w:lvl w:ilvl="0" w:tplc="6C4E8D32">
      <w:start w:val="1"/>
      <w:numFmt w:val="decimal"/>
      <w:lvlText w:val="%1."/>
      <w:lvlJc w:val="left"/>
      <w:pPr>
        <w:ind w:left="717" w:hanging="360"/>
      </w:pPr>
      <w:rPr>
        <w:rFonts w:hint="default"/>
      </w:rPr>
    </w:lvl>
    <w:lvl w:ilvl="1" w:tplc="040E0019" w:tentative="1">
      <w:start w:val="1"/>
      <w:numFmt w:val="lowerLetter"/>
      <w:lvlText w:val="%2."/>
      <w:lvlJc w:val="left"/>
      <w:pPr>
        <w:ind w:left="1437" w:hanging="360"/>
      </w:pPr>
    </w:lvl>
    <w:lvl w:ilvl="2" w:tplc="040E001B" w:tentative="1">
      <w:start w:val="1"/>
      <w:numFmt w:val="lowerRoman"/>
      <w:lvlText w:val="%3."/>
      <w:lvlJc w:val="right"/>
      <w:pPr>
        <w:ind w:left="2157" w:hanging="180"/>
      </w:pPr>
    </w:lvl>
    <w:lvl w:ilvl="3" w:tplc="040E000F" w:tentative="1">
      <w:start w:val="1"/>
      <w:numFmt w:val="decimal"/>
      <w:lvlText w:val="%4."/>
      <w:lvlJc w:val="left"/>
      <w:pPr>
        <w:ind w:left="2877" w:hanging="360"/>
      </w:pPr>
    </w:lvl>
    <w:lvl w:ilvl="4" w:tplc="040E0019" w:tentative="1">
      <w:start w:val="1"/>
      <w:numFmt w:val="lowerLetter"/>
      <w:lvlText w:val="%5."/>
      <w:lvlJc w:val="left"/>
      <w:pPr>
        <w:ind w:left="3597" w:hanging="360"/>
      </w:pPr>
    </w:lvl>
    <w:lvl w:ilvl="5" w:tplc="040E001B" w:tentative="1">
      <w:start w:val="1"/>
      <w:numFmt w:val="lowerRoman"/>
      <w:lvlText w:val="%6."/>
      <w:lvlJc w:val="right"/>
      <w:pPr>
        <w:ind w:left="4317" w:hanging="180"/>
      </w:pPr>
    </w:lvl>
    <w:lvl w:ilvl="6" w:tplc="040E000F" w:tentative="1">
      <w:start w:val="1"/>
      <w:numFmt w:val="decimal"/>
      <w:lvlText w:val="%7."/>
      <w:lvlJc w:val="left"/>
      <w:pPr>
        <w:ind w:left="5037" w:hanging="360"/>
      </w:pPr>
    </w:lvl>
    <w:lvl w:ilvl="7" w:tplc="040E0019" w:tentative="1">
      <w:start w:val="1"/>
      <w:numFmt w:val="lowerLetter"/>
      <w:lvlText w:val="%8."/>
      <w:lvlJc w:val="left"/>
      <w:pPr>
        <w:ind w:left="5757" w:hanging="360"/>
      </w:pPr>
    </w:lvl>
    <w:lvl w:ilvl="8" w:tplc="040E001B" w:tentative="1">
      <w:start w:val="1"/>
      <w:numFmt w:val="lowerRoman"/>
      <w:lvlText w:val="%9."/>
      <w:lvlJc w:val="right"/>
      <w:pPr>
        <w:ind w:left="6477" w:hanging="180"/>
      </w:pPr>
    </w:lvl>
  </w:abstractNum>
  <w:abstractNum w:abstractNumId="7" w15:restartNumberingAfterBreak="0">
    <w:nsid w:val="2D892815"/>
    <w:multiLevelType w:val="hybridMultilevel"/>
    <w:tmpl w:val="CAC6969A"/>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8" w15:restartNumberingAfterBreak="0">
    <w:nsid w:val="3166530B"/>
    <w:multiLevelType w:val="hybridMultilevel"/>
    <w:tmpl w:val="684833F6"/>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9" w15:restartNumberingAfterBreak="0">
    <w:nsid w:val="38C50D31"/>
    <w:multiLevelType w:val="hybridMultilevel"/>
    <w:tmpl w:val="21B68E48"/>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0" w15:restartNumberingAfterBreak="0">
    <w:nsid w:val="3C6F34F7"/>
    <w:multiLevelType w:val="hybridMultilevel"/>
    <w:tmpl w:val="8DBE2B48"/>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1" w15:restartNumberingAfterBreak="0">
    <w:nsid w:val="48522291"/>
    <w:multiLevelType w:val="hybridMultilevel"/>
    <w:tmpl w:val="9A96F2E2"/>
    <w:lvl w:ilvl="0" w:tplc="040E0001">
      <w:start w:val="1"/>
      <w:numFmt w:val="bullet"/>
      <w:lvlText w:val=""/>
      <w:lvlJc w:val="left"/>
      <w:pPr>
        <w:ind w:left="1287" w:hanging="360"/>
      </w:pPr>
      <w:rPr>
        <w:rFonts w:ascii="Symbol" w:hAnsi="Symbol" w:hint="default"/>
      </w:rPr>
    </w:lvl>
    <w:lvl w:ilvl="1" w:tplc="040E0003" w:tentative="1">
      <w:start w:val="1"/>
      <w:numFmt w:val="bullet"/>
      <w:lvlText w:val="o"/>
      <w:lvlJc w:val="left"/>
      <w:pPr>
        <w:ind w:left="2007" w:hanging="360"/>
      </w:pPr>
      <w:rPr>
        <w:rFonts w:ascii="Courier New" w:hAnsi="Courier New" w:cs="Courier New" w:hint="default"/>
      </w:rPr>
    </w:lvl>
    <w:lvl w:ilvl="2" w:tplc="040E0005" w:tentative="1">
      <w:start w:val="1"/>
      <w:numFmt w:val="bullet"/>
      <w:lvlText w:val=""/>
      <w:lvlJc w:val="left"/>
      <w:pPr>
        <w:ind w:left="2727" w:hanging="360"/>
      </w:pPr>
      <w:rPr>
        <w:rFonts w:ascii="Wingdings" w:hAnsi="Wingdings" w:hint="default"/>
      </w:rPr>
    </w:lvl>
    <w:lvl w:ilvl="3" w:tplc="040E0001" w:tentative="1">
      <w:start w:val="1"/>
      <w:numFmt w:val="bullet"/>
      <w:lvlText w:val=""/>
      <w:lvlJc w:val="left"/>
      <w:pPr>
        <w:ind w:left="3447" w:hanging="360"/>
      </w:pPr>
      <w:rPr>
        <w:rFonts w:ascii="Symbol" w:hAnsi="Symbol" w:hint="default"/>
      </w:rPr>
    </w:lvl>
    <w:lvl w:ilvl="4" w:tplc="040E0003" w:tentative="1">
      <w:start w:val="1"/>
      <w:numFmt w:val="bullet"/>
      <w:lvlText w:val="o"/>
      <w:lvlJc w:val="left"/>
      <w:pPr>
        <w:ind w:left="4167" w:hanging="360"/>
      </w:pPr>
      <w:rPr>
        <w:rFonts w:ascii="Courier New" w:hAnsi="Courier New" w:cs="Courier New" w:hint="default"/>
      </w:rPr>
    </w:lvl>
    <w:lvl w:ilvl="5" w:tplc="040E0005" w:tentative="1">
      <w:start w:val="1"/>
      <w:numFmt w:val="bullet"/>
      <w:lvlText w:val=""/>
      <w:lvlJc w:val="left"/>
      <w:pPr>
        <w:ind w:left="4887" w:hanging="360"/>
      </w:pPr>
      <w:rPr>
        <w:rFonts w:ascii="Wingdings" w:hAnsi="Wingdings" w:hint="default"/>
      </w:rPr>
    </w:lvl>
    <w:lvl w:ilvl="6" w:tplc="040E0001" w:tentative="1">
      <w:start w:val="1"/>
      <w:numFmt w:val="bullet"/>
      <w:lvlText w:val=""/>
      <w:lvlJc w:val="left"/>
      <w:pPr>
        <w:ind w:left="5607" w:hanging="360"/>
      </w:pPr>
      <w:rPr>
        <w:rFonts w:ascii="Symbol" w:hAnsi="Symbol" w:hint="default"/>
      </w:rPr>
    </w:lvl>
    <w:lvl w:ilvl="7" w:tplc="040E0003" w:tentative="1">
      <w:start w:val="1"/>
      <w:numFmt w:val="bullet"/>
      <w:lvlText w:val="o"/>
      <w:lvlJc w:val="left"/>
      <w:pPr>
        <w:ind w:left="6327" w:hanging="360"/>
      </w:pPr>
      <w:rPr>
        <w:rFonts w:ascii="Courier New" w:hAnsi="Courier New" w:cs="Courier New" w:hint="default"/>
      </w:rPr>
    </w:lvl>
    <w:lvl w:ilvl="8" w:tplc="040E0005" w:tentative="1">
      <w:start w:val="1"/>
      <w:numFmt w:val="bullet"/>
      <w:lvlText w:val=""/>
      <w:lvlJc w:val="left"/>
      <w:pPr>
        <w:ind w:left="7047" w:hanging="360"/>
      </w:pPr>
      <w:rPr>
        <w:rFonts w:ascii="Wingdings" w:hAnsi="Wingdings" w:hint="default"/>
      </w:rPr>
    </w:lvl>
  </w:abstractNum>
  <w:abstractNum w:abstractNumId="12" w15:restartNumberingAfterBreak="0">
    <w:nsid w:val="513178CE"/>
    <w:multiLevelType w:val="hybridMultilevel"/>
    <w:tmpl w:val="AC40A064"/>
    <w:lvl w:ilvl="0" w:tplc="3A5425F6">
      <w:start w:val="1"/>
      <w:numFmt w:val="bullet"/>
      <w:pStyle w:val="Listaszerbekezds"/>
      <w:lvlText w:val="•"/>
      <w:lvlJc w:val="left"/>
      <w:pPr>
        <w:ind w:left="360" w:hanging="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40E0003" w:tentative="1">
      <w:start w:val="1"/>
      <w:numFmt w:val="bullet"/>
      <w:lvlText w:val="o"/>
      <w:lvlJc w:val="left"/>
      <w:pPr>
        <w:ind w:left="1080" w:hanging="360"/>
      </w:pPr>
      <w:rPr>
        <w:rFonts w:ascii="Courier New" w:hAnsi="Courier New" w:cs="Courier New" w:hint="default"/>
      </w:rPr>
    </w:lvl>
    <w:lvl w:ilvl="2" w:tplc="040E0005" w:tentative="1">
      <w:start w:val="1"/>
      <w:numFmt w:val="bullet"/>
      <w:lvlText w:val=""/>
      <w:lvlJc w:val="left"/>
      <w:pPr>
        <w:ind w:left="1800" w:hanging="360"/>
      </w:pPr>
      <w:rPr>
        <w:rFonts w:ascii="Wingdings" w:hAnsi="Wingdings" w:hint="default"/>
      </w:rPr>
    </w:lvl>
    <w:lvl w:ilvl="3" w:tplc="040E0001" w:tentative="1">
      <w:start w:val="1"/>
      <w:numFmt w:val="bullet"/>
      <w:lvlText w:val=""/>
      <w:lvlJc w:val="left"/>
      <w:pPr>
        <w:ind w:left="2520" w:hanging="360"/>
      </w:pPr>
      <w:rPr>
        <w:rFonts w:ascii="Symbol" w:hAnsi="Symbol" w:hint="default"/>
      </w:rPr>
    </w:lvl>
    <w:lvl w:ilvl="4" w:tplc="040E0003" w:tentative="1">
      <w:start w:val="1"/>
      <w:numFmt w:val="bullet"/>
      <w:lvlText w:val="o"/>
      <w:lvlJc w:val="left"/>
      <w:pPr>
        <w:ind w:left="3240" w:hanging="360"/>
      </w:pPr>
      <w:rPr>
        <w:rFonts w:ascii="Courier New" w:hAnsi="Courier New" w:cs="Courier New" w:hint="default"/>
      </w:rPr>
    </w:lvl>
    <w:lvl w:ilvl="5" w:tplc="040E0005" w:tentative="1">
      <w:start w:val="1"/>
      <w:numFmt w:val="bullet"/>
      <w:lvlText w:val=""/>
      <w:lvlJc w:val="left"/>
      <w:pPr>
        <w:ind w:left="3960" w:hanging="360"/>
      </w:pPr>
      <w:rPr>
        <w:rFonts w:ascii="Wingdings" w:hAnsi="Wingdings" w:hint="default"/>
      </w:rPr>
    </w:lvl>
    <w:lvl w:ilvl="6" w:tplc="040E0001" w:tentative="1">
      <w:start w:val="1"/>
      <w:numFmt w:val="bullet"/>
      <w:lvlText w:val=""/>
      <w:lvlJc w:val="left"/>
      <w:pPr>
        <w:ind w:left="4680" w:hanging="360"/>
      </w:pPr>
      <w:rPr>
        <w:rFonts w:ascii="Symbol" w:hAnsi="Symbol" w:hint="default"/>
      </w:rPr>
    </w:lvl>
    <w:lvl w:ilvl="7" w:tplc="040E0003" w:tentative="1">
      <w:start w:val="1"/>
      <w:numFmt w:val="bullet"/>
      <w:lvlText w:val="o"/>
      <w:lvlJc w:val="left"/>
      <w:pPr>
        <w:ind w:left="5400" w:hanging="360"/>
      </w:pPr>
      <w:rPr>
        <w:rFonts w:ascii="Courier New" w:hAnsi="Courier New" w:cs="Courier New" w:hint="default"/>
      </w:rPr>
    </w:lvl>
    <w:lvl w:ilvl="8" w:tplc="040E0005" w:tentative="1">
      <w:start w:val="1"/>
      <w:numFmt w:val="bullet"/>
      <w:lvlText w:val=""/>
      <w:lvlJc w:val="left"/>
      <w:pPr>
        <w:ind w:left="6120" w:hanging="360"/>
      </w:pPr>
      <w:rPr>
        <w:rFonts w:ascii="Wingdings" w:hAnsi="Wingdings" w:hint="default"/>
      </w:rPr>
    </w:lvl>
  </w:abstractNum>
  <w:abstractNum w:abstractNumId="13" w15:restartNumberingAfterBreak="0">
    <w:nsid w:val="5BB85E8E"/>
    <w:multiLevelType w:val="hybridMultilevel"/>
    <w:tmpl w:val="967ED642"/>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4" w15:restartNumberingAfterBreak="0">
    <w:nsid w:val="61CB723B"/>
    <w:multiLevelType w:val="multilevel"/>
    <w:tmpl w:val="36B4F7DC"/>
    <w:lvl w:ilvl="0">
      <w:start w:val="1"/>
      <w:numFmt w:val="decimal"/>
      <w:pStyle w:val="Cmsor1"/>
      <w:lvlText w:val="%1."/>
      <w:lvlJc w:val="left"/>
      <w:pPr>
        <w:ind w:left="360" w:hanging="360"/>
      </w:pPr>
      <w:rPr>
        <w:rFonts w:ascii="Arial" w:hAnsi="Arial" w:hint="default"/>
        <w:b/>
        <w:i w:val="0"/>
        <w:sz w:val="24"/>
        <w:szCs w:val="24"/>
      </w:rPr>
    </w:lvl>
    <w:lvl w:ilvl="1">
      <w:start w:val="1"/>
      <w:numFmt w:val="decimal"/>
      <w:pStyle w:val="Cmsor2"/>
      <w:lvlText w:val="%1.%2."/>
      <w:lvlJc w:val="left"/>
      <w:pPr>
        <w:ind w:left="432" w:hanging="432"/>
      </w:pPr>
      <w:rPr>
        <w:rFonts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Cmsor3"/>
      <w:lvlText w:val="%1.%2.%3."/>
      <w:lvlJc w:val="left"/>
      <w:pPr>
        <w:ind w:left="1224" w:hanging="504"/>
      </w:pPr>
      <w:rPr>
        <w:rFonts w:ascii="Arial" w:hAnsi="Arial" w:hint="default"/>
        <w:b/>
        <w:i w:val="0"/>
        <w:sz w:val="24"/>
      </w:rPr>
    </w:lvl>
    <w:lvl w:ilvl="3">
      <w:start w:val="1"/>
      <w:numFmt w:val="decimal"/>
      <w:pStyle w:val="Cmsor4"/>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6527622B"/>
    <w:multiLevelType w:val="hybridMultilevel"/>
    <w:tmpl w:val="A8B0D770"/>
    <w:lvl w:ilvl="0" w:tplc="040E0001">
      <w:start w:val="1"/>
      <w:numFmt w:val="bullet"/>
      <w:lvlText w:val=""/>
      <w:lvlJc w:val="left"/>
      <w:pPr>
        <w:ind w:left="1287" w:hanging="360"/>
      </w:pPr>
      <w:rPr>
        <w:rFonts w:ascii="Symbol" w:hAnsi="Symbol" w:hint="default"/>
      </w:rPr>
    </w:lvl>
    <w:lvl w:ilvl="1" w:tplc="040E0003" w:tentative="1">
      <w:start w:val="1"/>
      <w:numFmt w:val="bullet"/>
      <w:lvlText w:val="o"/>
      <w:lvlJc w:val="left"/>
      <w:pPr>
        <w:ind w:left="2007" w:hanging="360"/>
      </w:pPr>
      <w:rPr>
        <w:rFonts w:ascii="Courier New" w:hAnsi="Courier New" w:cs="Courier New" w:hint="default"/>
      </w:rPr>
    </w:lvl>
    <w:lvl w:ilvl="2" w:tplc="040E0005" w:tentative="1">
      <w:start w:val="1"/>
      <w:numFmt w:val="bullet"/>
      <w:lvlText w:val=""/>
      <w:lvlJc w:val="left"/>
      <w:pPr>
        <w:ind w:left="2727" w:hanging="360"/>
      </w:pPr>
      <w:rPr>
        <w:rFonts w:ascii="Wingdings" w:hAnsi="Wingdings" w:hint="default"/>
      </w:rPr>
    </w:lvl>
    <w:lvl w:ilvl="3" w:tplc="040E0001" w:tentative="1">
      <w:start w:val="1"/>
      <w:numFmt w:val="bullet"/>
      <w:lvlText w:val=""/>
      <w:lvlJc w:val="left"/>
      <w:pPr>
        <w:ind w:left="3447" w:hanging="360"/>
      </w:pPr>
      <w:rPr>
        <w:rFonts w:ascii="Symbol" w:hAnsi="Symbol" w:hint="default"/>
      </w:rPr>
    </w:lvl>
    <w:lvl w:ilvl="4" w:tplc="040E0003" w:tentative="1">
      <w:start w:val="1"/>
      <w:numFmt w:val="bullet"/>
      <w:lvlText w:val="o"/>
      <w:lvlJc w:val="left"/>
      <w:pPr>
        <w:ind w:left="4167" w:hanging="360"/>
      </w:pPr>
      <w:rPr>
        <w:rFonts w:ascii="Courier New" w:hAnsi="Courier New" w:cs="Courier New" w:hint="default"/>
      </w:rPr>
    </w:lvl>
    <w:lvl w:ilvl="5" w:tplc="040E0005" w:tentative="1">
      <w:start w:val="1"/>
      <w:numFmt w:val="bullet"/>
      <w:lvlText w:val=""/>
      <w:lvlJc w:val="left"/>
      <w:pPr>
        <w:ind w:left="4887" w:hanging="360"/>
      </w:pPr>
      <w:rPr>
        <w:rFonts w:ascii="Wingdings" w:hAnsi="Wingdings" w:hint="default"/>
      </w:rPr>
    </w:lvl>
    <w:lvl w:ilvl="6" w:tplc="040E0001" w:tentative="1">
      <w:start w:val="1"/>
      <w:numFmt w:val="bullet"/>
      <w:lvlText w:val=""/>
      <w:lvlJc w:val="left"/>
      <w:pPr>
        <w:ind w:left="5607" w:hanging="360"/>
      </w:pPr>
      <w:rPr>
        <w:rFonts w:ascii="Symbol" w:hAnsi="Symbol" w:hint="default"/>
      </w:rPr>
    </w:lvl>
    <w:lvl w:ilvl="7" w:tplc="040E0003" w:tentative="1">
      <w:start w:val="1"/>
      <w:numFmt w:val="bullet"/>
      <w:lvlText w:val="o"/>
      <w:lvlJc w:val="left"/>
      <w:pPr>
        <w:ind w:left="6327" w:hanging="360"/>
      </w:pPr>
      <w:rPr>
        <w:rFonts w:ascii="Courier New" w:hAnsi="Courier New" w:cs="Courier New" w:hint="default"/>
      </w:rPr>
    </w:lvl>
    <w:lvl w:ilvl="8" w:tplc="040E0005" w:tentative="1">
      <w:start w:val="1"/>
      <w:numFmt w:val="bullet"/>
      <w:lvlText w:val=""/>
      <w:lvlJc w:val="left"/>
      <w:pPr>
        <w:ind w:left="7047" w:hanging="360"/>
      </w:pPr>
      <w:rPr>
        <w:rFonts w:ascii="Wingdings" w:hAnsi="Wingdings" w:hint="default"/>
      </w:rPr>
    </w:lvl>
  </w:abstractNum>
  <w:abstractNum w:abstractNumId="16" w15:restartNumberingAfterBreak="0">
    <w:nsid w:val="68D918D0"/>
    <w:multiLevelType w:val="hybridMultilevel"/>
    <w:tmpl w:val="BA4EB9BC"/>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7" w15:restartNumberingAfterBreak="0">
    <w:nsid w:val="6FCB00C3"/>
    <w:multiLevelType w:val="hybridMultilevel"/>
    <w:tmpl w:val="C714FB8C"/>
    <w:lvl w:ilvl="0" w:tplc="D362D31E">
      <w:start w:val="1"/>
      <w:numFmt w:val="bullet"/>
      <w:lvlText w:val="•"/>
      <w:lvlJc w:val="left"/>
      <w:pPr>
        <w:ind w:left="103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E60C0C18">
      <w:start w:val="1"/>
      <w:numFmt w:val="bullet"/>
      <w:lvlText w:val="o"/>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5A5611CC">
      <w:start w:val="1"/>
      <w:numFmt w:val="bullet"/>
      <w:lvlText w:val="▪"/>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0A442E46">
      <w:start w:val="1"/>
      <w:numFmt w:val="bullet"/>
      <w:lvlText w:val="•"/>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03204F2">
      <w:start w:val="1"/>
      <w:numFmt w:val="bullet"/>
      <w:lvlText w:val="o"/>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3914407A">
      <w:start w:val="1"/>
      <w:numFmt w:val="bullet"/>
      <w:lvlText w:val="▪"/>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66A192A">
      <w:start w:val="1"/>
      <w:numFmt w:val="bullet"/>
      <w:lvlText w:val="•"/>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DFEC1992">
      <w:start w:val="1"/>
      <w:numFmt w:val="bullet"/>
      <w:lvlText w:val="o"/>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61D6E2CE">
      <w:start w:val="1"/>
      <w:numFmt w:val="bullet"/>
      <w:lvlText w:val="▪"/>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8" w15:restartNumberingAfterBreak="0">
    <w:nsid w:val="770A1667"/>
    <w:multiLevelType w:val="hybridMultilevel"/>
    <w:tmpl w:val="5C0EE220"/>
    <w:lvl w:ilvl="0" w:tplc="040E0001">
      <w:start w:val="1"/>
      <w:numFmt w:val="bullet"/>
      <w:lvlText w:val=""/>
      <w:lvlJc w:val="left"/>
      <w:pPr>
        <w:ind w:left="1287" w:hanging="360"/>
      </w:pPr>
      <w:rPr>
        <w:rFonts w:ascii="Symbol" w:hAnsi="Symbol" w:hint="default"/>
      </w:rPr>
    </w:lvl>
    <w:lvl w:ilvl="1" w:tplc="040E0003" w:tentative="1">
      <w:start w:val="1"/>
      <w:numFmt w:val="bullet"/>
      <w:lvlText w:val="o"/>
      <w:lvlJc w:val="left"/>
      <w:pPr>
        <w:ind w:left="2007" w:hanging="360"/>
      </w:pPr>
      <w:rPr>
        <w:rFonts w:ascii="Courier New" w:hAnsi="Courier New" w:cs="Courier New" w:hint="default"/>
      </w:rPr>
    </w:lvl>
    <w:lvl w:ilvl="2" w:tplc="040E0005" w:tentative="1">
      <w:start w:val="1"/>
      <w:numFmt w:val="bullet"/>
      <w:lvlText w:val=""/>
      <w:lvlJc w:val="left"/>
      <w:pPr>
        <w:ind w:left="2727" w:hanging="360"/>
      </w:pPr>
      <w:rPr>
        <w:rFonts w:ascii="Wingdings" w:hAnsi="Wingdings" w:hint="default"/>
      </w:rPr>
    </w:lvl>
    <w:lvl w:ilvl="3" w:tplc="040E0001" w:tentative="1">
      <w:start w:val="1"/>
      <w:numFmt w:val="bullet"/>
      <w:lvlText w:val=""/>
      <w:lvlJc w:val="left"/>
      <w:pPr>
        <w:ind w:left="3447" w:hanging="360"/>
      </w:pPr>
      <w:rPr>
        <w:rFonts w:ascii="Symbol" w:hAnsi="Symbol" w:hint="default"/>
      </w:rPr>
    </w:lvl>
    <w:lvl w:ilvl="4" w:tplc="040E0003" w:tentative="1">
      <w:start w:val="1"/>
      <w:numFmt w:val="bullet"/>
      <w:lvlText w:val="o"/>
      <w:lvlJc w:val="left"/>
      <w:pPr>
        <w:ind w:left="4167" w:hanging="360"/>
      </w:pPr>
      <w:rPr>
        <w:rFonts w:ascii="Courier New" w:hAnsi="Courier New" w:cs="Courier New" w:hint="default"/>
      </w:rPr>
    </w:lvl>
    <w:lvl w:ilvl="5" w:tplc="040E0005" w:tentative="1">
      <w:start w:val="1"/>
      <w:numFmt w:val="bullet"/>
      <w:lvlText w:val=""/>
      <w:lvlJc w:val="left"/>
      <w:pPr>
        <w:ind w:left="4887" w:hanging="360"/>
      </w:pPr>
      <w:rPr>
        <w:rFonts w:ascii="Wingdings" w:hAnsi="Wingdings" w:hint="default"/>
      </w:rPr>
    </w:lvl>
    <w:lvl w:ilvl="6" w:tplc="040E0001" w:tentative="1">
      <w:start w:val="1"/>
      <w:numFmt w:val="bullet"/>
      <w:lvlText w:val=""/>
      <w:lvlJc w:val="left"/>
      <w:pPr>
        <w:ind w:left="5607" w:hanging="360"/>
      </w:pPr>
      <w:rPr>
        <w:rFonts w:ascii="Symbol" w:hAnsi="Symbol" w:hint="default"/>
      </w:rPr>
    </w:lvl>
    <w:lvl w:ilvl="7" w:tplc="040E0003" w:tentative="1">
      <w:start w:val="1"/>
      <w:numFmt w:val="bullet"/>
      <w:lvlText w:val="o"/>
      <w:lvlJc w:val="left"/>
      <w:pPr>
        <w:ind w:left="6327" w:hanging="360"/>
      </w:pPr>
      <w:rPr>
        <w:rFonts w:ascii="Courier New" w:hAnsi="Courier New" w:cs="Courier New" w:hint="default"/>
      </w:rPr>
    </w:lvl>
    <w:lvl w:ilvl="8" w:tplc="040E0005" w:tentative="1">
      <w:start w:val="1"/>
      <w:numFmt w:val="bullet"/>
      <w:lvlText w:val=""/>
      <w:lvlJc w:val="left"/>
      <w:pPr>
        <w:ind w:left="7047" w:hanging="360"/>
      </w:pPr>
      <w:rPr>
        <w:rFonts w:ascii="Wingdings" w:hAnsi="Wingdings" w:hint="default"/>
      </w:rPr>
    </w:lvl>
  </w:abstractNum>
  <w:abstractNum w:abstractNumId="19" w15:restartNumberingAfterBreak="0">
    <w:nsid w:val="78F80E97"/>
    <w:multiLevelType w:val="hybridMultilevel"/>
    <w:tmpl w:val="3230E1F6"/>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0" w15:restartNumberingAfterBreak="0">
    <w:nsid w:val="7D3703A8"/>
    <w:multiLevelType w:val="hybridMultilevel"/>
    <w:tmpl w:val="FF8C243A"/>
    <w:lvl w:ilvl="0" w:tplc="040E0001">
      <w:start w:val="1"/>
      <w:numFmt w:val="bullet"/>
      <w:lvlText w:val=""/>
      <w:lvlJc w:val="left"/>
      <w:pPr>
        <w:ind w:left="1287" w:hanging="360"/>
      </w:pPr>
      <w:rPr>
        <w:rFonts w:ascii="Symbol" w:hAnsi="Symbol" w:hint="default"/>
      </w:rPr>
    </w:lvl>
    <w:lvl w:ilvl="1" w:tplc="040E0003" w:tentative="1">
      <w:start w:val="1"/>
      <w:numFmt w:val="bullet"/>
      <w:lvlText w:val="o"/>
      <w:lvlJc w:val="left"/>
      <w:pPr>
        <w:ind w:left="2007" w:hanging="360"/>
      </w:pPr>
      <w:rPr>
        <w:rFonts w:ascii="Courier New" w:hAnsi="Courier New" w:cs="Courier New" w:hint="default"/>
      </w:rPr>
    </w:lvl>
    <w:lvl w:ilvl="2" w:tplc="040E0005" w:tentative="1">
      <w:start w:val="1"/>
      <w:numFmt w:val="bullet"/>
      <w:lvlText w:val=""/>
      <w:lvlJc w:val="left"/>
      <w:pPr>
        <w:ind w:left="2727" w:hanging="360"/>
      </w:pPr>
      <w:rPr>
        <w:rFonts w:ascii="Wingdings" w:hAnsi="Wingdings" w:hint="default"/>
      </w:rPr>
    </w:lvl>
    <w:lvl w:ilvl="3" w:tplc="040E0001" w:tentative="1">
      <w:start w:val="1"/>
      <w:numFmt w:val="bullet"/>
      <w:lvlText w:val=""/>
      <w:lvlJc w:val="left"/>
      <w:pPr>
        <w:ind w:left="3447" w:hanging="360"/>
      </w:pPr>
      <w:rPr>
        <w:rFonts w:ascii="Symbol" w:hAnsi="Symbol" w:hint="default"/>
      </w:rPr>
    </w:lvl>
    <w:lvl w:ilvl="4" w:tplc="040E0003" w:tentative="1">
      <w:start w:val="1"/>
      <w:numFmt w:val="bullet"/>
      <w:lvlText w:val="o"/>
      <w:lvlJc w:val="left"/>
      <w:pPr>
        <w:ind w:left="4167" w:hanging="360"/>
      </w:pPr>
      <w:rPr>
        <w:rFonts w:ascii="Courier New" w:hAnsi="Courier New" w:cs="Courier New" w:hint="default"/>
      </w:rPr>
    </w:lvl>
    <w:lvl w:ilvl="5" w:tplc="040E0005" w:tentative="1">
      <w:start w:val="1"/>
      <w:numFmt w:val="bullet"/>
      <w:lvlText w:val=""/>
      <w:lvlJc w:val="left"/>
      <w:pPr>
        <w:ind w:left="4887" w:hanging="360"/>
      </w:pPr>
      <w:rPr>
        <w:rFonts w:ascii="Wingdings" w:hAnsi="Wingdings" w:hint="default"/>
      </w:rPr>
    </w:lvl>
    <w:lvl w:ilvl="6" w:tplc="040E0001" w:tentative="1">
      <w:start w:val="1"/>
      <w:numFmt w:val="bullet"/>
      <w:lvlText w:val=""/>
      <w:lvlJc w:val="left"/>
      <w:pPr>
        <w:ind w:left="5607" w:hanging="360"/>
      </w:pPr>
      <w:rPr>
        <w:rFonts w:ascii="Symbol" w:hAnsi="Symbol" w:hint="default"/>
      </w:rPr>
    </w:lvl>
    <w:lvl w:ilvl="7" w:tplc="040E0003" w:tentative="1">
      <w:start w:val="1"/>
      <w:numFmt w:val="bullet"/>
      <w:lvlText w:val="o"/>
      <w:lvlJc w:val="left"/>
      <w:pPr>
        <w:ind w:left="6327" w:hanging="360"/>
      </w:pPr>
      <w:rPr>
        <w:rFonts w:ascii="Courier New" w:hAnsi="Courier New" w:cs="Courier New" w:hint="default"/>
      </w:rPr>
    </w:lvl>
    <w:lvl w:ilvl="8" w:tplc="040E0005" w:tentative="1">
      <w:start w:val="1"/>
      <w:numFmt w:val="bullet"/>
      <w:lvlText w:val=""/>
      <w:lvlJc w:val="left"/>
      <w:pPr>
        <w:ind w:left="7047" w:hanging="360"/>
      </w:pPr>
      <w:rPr>
        <w:rFonts w:ascii="Wingdings" w:hAnsi="Wingdings" w:hint="default"/>
      </w:rPr>
    </w:lvl>
  </w:abstractNum>
  <w:num w:numId="1" w16cid:durableId="1973051061">
    <w:abstractNumId w:val="14"/>
  </w:num>
  <w:num w:numId="2" w16cid:durableId="603266162">
    <w:abstractNumId w:val="17"/>
  </w:num>
  <w:num w:numId="3" w16cid:durableId="1121455380">
    <w:abstractNumId w:val="12"/>
  </w:num>
  <w:num w:numId="4" w16cid:durableId="1462457264">
    <w:abstractNumId w:val="11"/>
  </w:num>
  <w:num w:numId="5" w16cid:durableId="1974797448">
    <w:abstractNumId w:val="20"/>
  </w:num>
  <w:num w:numId="6" w16cid:durableId="1534228222">
    <w:abstractNumId w:val="6"/>
  </w:num>
  <w:num w:numId="7" w16cid:durableId="1545167356">
    <w:abstractNumId w:val="0"/>
  </w:num>
  <w:num w:numId="8" w16cid:durableId="705376843">
    <w:abstractNumId w:val="8"/>
  </w:num>
  <w:num w:numId="9" w16cid:durableId="1989048354">
    <w:abstractNumId w:val="7"/>
  </w:num>
  <w:num w:numId="10" w16cid:durableId="2056732260">
    <w:abstractNumId w:val="16"/>
  </w:num>
  <w:num w:numId="11" w16cid:durableId="1921598185">
    <w:abstractNumId w:val="4"/>
  </w:num>
  <w:num w:numId="12" w16cid:durableId="381946315">
    <w:abstractNumId w:val="3"/>
  </w:num>
  <w:num w:numId="13" w16cid:durableId="190068046">
    <w:abstractNumId w:val="9"/>
  </w:num>
  <w:num w:numId="14" w16cid:durableId="338504475">
    <w:abstractNumId w:val="10"/>
  </w:num>
  <w:num w:numId="15" w16cid:durableId="868373358">
    <w:abstractNumId w:val="1"/>
  </w:num>
  <w:num w:numId="16" w16cid:durableId="1340808929">
    <w:abstractNumId w:val="19"/>
  </w:num>
  <w:num w:numId="17" w16cid:durableId="1206332208">
    <w:abstractNumId w:val="14"/>
  </w:num>
  <w:num w:numId="18" w16cid:durableId="2111512392">
    <w:abstractNumId w:val="14"/>
  </w:num>
  <w:num w:numId="19" w16cid:durableId="579558575">
    <w:abstractNumId w:val="14"/>
  </w:num>
  <w:num w:numId="20" w16cid:durableId="2142839153">
    <w:abstractNumId w:val="14"/>
  </w:num>
  <w:num w:numId="21" w16cid:durableId="2032493037">
    <w:abstractNumId w:val="14"/>
  </w:num>
  <w:num w:numId="22" w16cid:durableId="1646543523">
    <w:abstractNumId w:val="14"/>
  </w:num>
  <w:num w:numId="23" w16cid:durableId="1797481574">
    <w:abstractNumId w:val="14"/>
  </w:num>
  <w:num w:numId="24" w16cid:durableId="283999199">
    <w:abstractNumId w:val="14"/>
  </w:num>
  <w:num w:numId="25" w16cid:durableId="974914850">
    <w:abstractNumId w:val="14"/>
  </w:num>
  <w:num w:numId="26" w16cid:durableId="1985354017">
    <w:abstractNumId w:val="14"/>
  </w:num>
  <w:num w:numId="27" w16cid:durableId="1532571646">
    <w:abstractNumId w:val="14"/>
  </w:num>
  <w:num w:numId="28" w16cid:durableId="1173644537">
    <w:abstractNumId w:val="18"/>
  </w:num>
  <w:num w:numId="29" w16cid:durableId="103958902">
    <w:abstractNumId w:val="13"/>
  </w:num>
  <w:num w:numId="30" w16cid:durableId="1536196173">
    <w:abstractNumId w:val="15"/>
  </w:num>
  <w:num w:numId="31" w16cid:durableId="908465964">
    <w:abstractNumId w:val="2"/>
  </w:num>
  <w:num w:numId="32" w16cid:durableId="1003554355">
    <w:abstractNumId w:val="5"/>
  </w:num>
  <w:num w:numId="33" w16cid:durableId="1322810072">
    <w:abstractNumId w:val="14"/>
  </w:num>
  <w:num w:numId="34" w16cid:durableId="535236265">
    <w:abstractNumId w:val="14"/>
  </w:num>
  <w:num w:numId="35" w16cid:durableId="291711478">
    <w:abstractNumId w:val="14"/>
  </w:num>
  <w:num w:numId="36" w16cid:durableId="1296182681">
    <w:abstractNumId w:val="14"/>
  </w:num>
  <w:num w:numId="37" w16cid:durableId="2127656700">
    <w:abstractNumId w:val="14"/>
  </w:num>
  <w:num w:numId="38" w16cid:durableId="124273349">
    <w:abstractNumId w:val="14"/>
  </w:num>
  <w:num w:numId="39" w16cid:durableId="1309939580">
    <w:abstractNumId w:val="14"/>
  </w:num>
  <w:num w:numId="40" w16cid:durableId="882062834">
    <w:abstractNumId w:val="14"/>
  </w:num>
  <w:num w:numId="41" w16cid:durableId="546454616">
    <w:abstractNumId w:val="14"/>
  </w:num>
  <w:num w:numId="42" w16cid:durableId="2021663602">
    <w:abstractNumId w:val="14"/>
  </w:num>
  <w:numIdMacAtCleanup w:val="16"/>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Win10">
    <w15:presenceInfo w15:providerId="Windows Live" w15:userId="5eac5bc9eb55f857"/>
  </w15:person>
  <w15:person w15:author="Selyem Péter Ferenc">
    <w15:presenceInfo w15:providerId="None" w15:userId="Selyem Péter Ferenc"/>
  </w15:person>
  <w15:person w15:author="Péter Selyem">
    <w15:presenceInfo w15:providerId="Windows Live" w15:userId="795b847494a2868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activeWritingStyle w:appName="MSWord" w:lang="en-GB" w:vendorID="64" w:dllVersion="6" w:nlCheck="1" w:checkStyle="1"/>
  <w:activeWritingStyle w:appName="MSWord" w:lang="hu-HU" w:vendorID="64" w:dllVersion="0" w:nlCheck="1" w:checkStyle="0"/>
  <w:activeWritingStyle w:appName="MSWord" w:lang="en-GB" w:vendorID="64" w:dllVersion="0" w:nlCheck="1" w:checkStyle="0"/>
  <w:activeWritingStyle w:appName="MSWord" w:lang="en-US" w:vendorID="64" w:dllVersion="0" w:nlCheck="1" w:checkStyle="0"/>
  <w:activeWritingStyle w:appName="MSWord" w:lang="hu-HU" w:vendorID="64" w:dllVersion="4096" w:nlCheck="1" w:checkStyle="0"/>
  <w:activeWritingStyle w:appName="MSWord" w:lang="en-GB" w:vendorID="64" w:dllVersion="4096" w:nlCheck="1" w:checkStyle="0"/>
  <w:attachedTemplate r:id="rId1"/>
  <w:defaultTabStop w:val="567"/>
  <w:hyphenationZone w:val="425"/>
  <w:characterSpacingControl w:val="doNotCompress"/>
  <w:hdrShapeDefaults>
    <o:shapedefaults v:ext="edit" spidmax="2056"/>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NLAwMTMxMbUwNDM1MDZW0lEKTi0uzszPAykwrQUAtm2ViCwAAAA="/>
  </w:docVars>
  <w:rsids>
    <w:rsidRoot w:val="00320651"/>
    <w:rsid w:val="00000E21"/>
    <w:rsid w:val="00002147"/>
    <w:rsid w:val="00007E45"/>
    <w:rsid w:val="00010065"/>
    <w:rsid w:val="000121A4"/>
    <w:rsid w:val="000130CF"/>
    <w:rsid w:val="00015BCB"/>
    <w:rsid w:val="00020427"/>
    <w:rsid w:val="0002401E"/>
    <w:rsid w:val="000240C3"/>
    <w:rsid w:val="000325C8"/>
    <w:rsid w:val="0003282C"/>
    <w:rsid w:val="00034CA0"/>
    <w:rsid w:val="00037D0C"/>
    <w:rsid w:val="00040044"/>
    <w:rsid w:val="000400E3"/>
    <w:rsid w:val="00042B01"/>
    <w:rsid w:val="00047387"/>
    <w:rsid w:val="0006785B"/>
    <w:rsid w:val="00067B87"/>
    <w:rsid w:val="00070A85"/>
    <w:rsid w:val="0007125A"/>
    <w:rsid w:val="000836AC"/>
    <w:rsid w:val="00087915"/>
    <w:rsid w:val="00087FF8"/>
    <w:rsid w:val="00091320"/>
    <w:rsid w:val="00093F09"/>
    <w:rsid w:val="00095C47"/>
    <w:rsid w:val="000A36CC"/>
    <w:rsid w:val="000A735E"/>
    <w:rsid w:val="000A798C"/>
    <w:rsid w:val="000B016E"/>
    <w:rsid w:val="000B3866"/>
    <w:rsid w:val="000B570C"/>
    <w:rsid w:val="000B5823"/>
    <w:rsid w:val="000B7B9F"/>
    <w:rsid w:val="000C2AAF"/>
    <w:rsid w:val="000C3675"/>
    <w:rsid w:val="000C4374"/>
    <w:rsid w:val="000D09DC"/>
    <w:rsid w:val="000D2670"/>
    <w:rsid w:val="000D2F68"/>
    <w:rsid w:val="000E0C4A"/>
    <w:rsid w:val="000E75A5"/>
    <w:rsid w:val="000F3DC9"/>
    <w:rsid w:val="000F52DE"/>
    <w:rsid w:val="000F5390"/>
    <w:rsid w:val="000F7C00"/>
    <w:rsid w:val="001035A2"/>
    <w:rsid w:val="00106F03"/>
    <w:rsid w:val="00111677"/>
    <w:rsid w:val="00111760"/>
    <w:rsid w:val="00113B30"/>
    <w:rsid w:val="00114E1A"/>
    <w:rsid w:val="001154D3"/>
    <w:rsid w:val="0011609F"/>
    <w:rsid w:val="00117B51"/>
    <w:rsid w:val="00122BDC"/>
    <w:rsid w:val="00124731"/>
    <w:rsid w:val="00130D03"/>
    <w:rsid w:val="00131065"/>
    <w:rsid w:val="0014313F"/>
    <w:rsid w:val="00145993"/>
    <w:rsid w:val="00150EA8"/>
    <w:rsid w:val="00151591"/>
    <w:rsid w:val="00152E13"/>
    <w:rsid w:val="00154111"/>
    <w:rsid w:val="00155878"/>
    <w:rsid w:val="00155FEB"/>
    <w:rsid w:val="001572C0"/>
    <w:rsid w:val="00165ADE"/>
    <w:rsid w:val="00167166"/>
    <w:rsid w:val="00181314"/>
    <w:rsid w:val="001849FD"/>
    <w:rsid w:val="00184E84"/>
    <w:rsid w:val="00191D29"/>
    <w:rsid w:val="001A611A"/>
    <w:rsid w:val="001A7988"/>
    <w:rsid w:val="001B28A8"/>
    <w:rsid w:val="001B5117"/>
    <w:rsid w:val="001B69EA"/>
    <w:rsid w:val="001C0AA4"/>
    <w:rsid w:val="001C1BD5"/>
    <w:rsid w:val="001C26D6"/>
    <w:rsid w:val="001C49DA"/>
    <w:rsid w:val="001D07DD"/>
    <w:rsid w:val="001D4024"/>
    <w:rsid w:val="001D79DC"/>
    <w:rsid w:val="001E1CEF"/>
    <w:rsid w:val="001E7A59"/>
    <w:rsid w:val="001F1695"/>
    <w:rsid w:val="001F4070"/>
    <w:rsid w:val="001F414E"/>
    <w:rsid w:val="00201DAE"/>
    <w:rsid w:val="00202FE2"/>
    <w:rsid w:val="00210C2C"/>
    <w:rsid w:val="00210FED"/>
    <w:rsid w:val="00214887"/>
    <w:rsid w:val="002200AE"/>
    <w:rsid w:val="002207FB"/>
    <w:rsid w:val="00222D0E"/>
    <w:rsid w:val="002273BF"/>
    <w:rsid w:val="0022751B"/>
    <w:rsid w:val="00237FAA"/>
    <w:rsid w:val="002400BB"/>
    <w:rsid w:val="00245118"/>
    <w:rsid w:val="00247D65"/>
    <w:rsid w:val="00250DAD"/>
    <w:rsid w:val="0025265A"/>
    <w:rsid w:val="00252700"/>
    <w:rsid w:val="00252F4F"/>
    <w:rsid w:val="00253447"/>
    <w:rsid w:val="00265486"/>
    <w:rsid w:val="002671D5"/>
    <w:rsid w:val="0026758D"/>
    <w:rsid w:val="002773E2"/>
    <w:rsid w:val="00282ACF"/>
    <w:rsid w:val="002844C3"/>
    <w:rsid w:val="002905E4"/>
    <w:rsid w:val="00290CE4"/>
    <w:rsid w:val="00291A15"/>
    <w:rsid w:val="002A369F"/>
    <w:rsid w:val="002B0591"/>
    <w:rsid w:val="002B0F75"/>
    <w:rsid w:val="002B1A2A"/>
    <w:rsid w:val="002C00D3"/>
    <w:rsid w:val="002C145E"/>
    <w:rsid w:val="002C3117"/>
    <w:rsid w:val="002C7918"/>
    <w:rsid w:val="002D566A"/>
    <w:rsid w:val="002E1A1B"/>
    <w:rsid w:val="002F016A"/>
    <w:rsid w:val="002F1935"/>
    <w:rsid w:val="002F3289"/>
    <w:rsid w:val="003011AD"/>
    <w:rsid w:val="003101D0"/>
    <w:rsid w:val="00313D6C"/>
    <w:rsid w:val="00314659"/>
    <w:rsid w:val="0031548F"/>
    <w:rsid w:val="003163FB"/>
    <w:rsid w:val="00317F72"/>
    <w:rsid w:val="00320651"/>
    <w:rsid w:val="0032426B"/>
    <w:rsid w:val="00324C38"/>
    <w:rsid w:val="00325220"/>
    <w:rsid w:val="00326CEF"/>
    <w:rsid w:val="0033138C"/>
    <w:rsid w:val="0033258A"/>
    <w:rsid w:val="00336E2A"/>
    <w:rsid w:val="00337F97"/>
    <w:rsid w:val="00344A0B"/>
    <w:rsid w:val="0034555B"/>
    <w:rsid w:val="0035006E"/>
    <w:rsid w:val="00354085"/>
    <w:rsid w:val="00354817"/>
    <w:rsid w:val="003601AC"/>
    <w:rsid w:val="00360BD6"/>
    <w:rsid w:val="0036775F"/>
    <w:rsid w:val="00367924"/>
    <w:rsid w:val="00367AFA"/>
    <w:rsid w:val="003820B2"/>
    <w:rsid w:val="00383ABA"/>
    <w:rsid w:val="00384496"/>
    <w:rsid w:val="0038751C"/>
    <w:rsid w:val="0039051D"/>
    <w:rsid w:val="003936A0"/>
    <w:rsid w:val="00395857"/>
    <w:rsid w:val="00396871"/>
    <w:rsid w:val="00397125"/>
    <w:rsid w:val="003A47C7"/>
    <w:rsid w:val="003A5EC2"/>
    <w:rsid w:val="003B1889"/>
    <w:rsid w:val="003B5C87"/>
    <w:rsid w:val="003B71D8"/>
    <w:rsid w:val="003B7FA8"/>
    <w:rsid w:val="003C269A"/>
    <w:rsid w:val="003C2FE5"/>
    <w:rsid w:val="003C544B"/>
    <w:rsid w:val="003C6342"/>
    <w:rsid w:val="003D0A20"/>
    <w:rsid w:val="003D3289"/>
    <w:rsid w:val="003E5356"/>
    <w:rsid w:val="003F098B"/>
    <w:rsid w:val="003F575C"/>
    <w:rsid w:val="004006C4"/>
    <w:rsid w:val="00401B01"/>
    <w:rsid w:val="00403AE4"/>
    <w:rsid w:val="0040445F"/>
    <w:rsid w:val="00405AD0"/>
    <w:rsid w:val="004103E2"/>
    <w:rsid w:val="00411266"/>
    <w:rsid w:val="004157C3"/>
    <w:rsid w:val="0041766A"/>
    <w:rsid w:val="0042047F"/>
    <w:rsid w:val="00421386"/>
    <w:rsid w:val="00421E3D"/>
    <w:rsid w:val="004236AD"/>
    <w:rsid w:val="00424889"/>
    <w:rsid w:val="00425990"/>
    <w:rsid w:val="00430309"/>
    <w:rsid w:val="0043471A"/>
    <w:rsid w:val="0045047B"/>
    <w:rsid w:val="00457C1F"/>
    <w:rsid w:val="00467F90"/>
    <w:rsid w:val="00483323"/>
    <w:rsid w:val="004851C8"/>
    <w:rsid w:val="0048745E"/>
    <w:rsid w:val="004955A1"/>
    <w:rsid w:val="00496501"/>
    <w:rsid w:val="004A1FA9"/>
    <w:rsid w:val="004A2289"/>
    <w:rsid w:val="004A3624"/>
    <w:rsid w:val="004B05C5"/>
    <w:rsid w:val="004B0EFB"/>
    <w:rsid w:val="004B43CF"/>
    <w:rsid w:val="004B4721"/>
    <w:rsid w:val="004C0DD6"/>
    <w:rsid w:val="004C1F4A"/>
    <w:rsid w:val="004C4C4A"/>
    <w:rsid w:val="004D0A5C"/>
    <w:rsid w:val="004D4C4C"/>
    <w:rsid w:val="004E0302"/>
    <w:rsid w:val="004E3206"/>
    <w:rsid w:val="004E4A49"/>
    <w:rsid w:val="004F05EB"/>
    <w:rsid w:val="004F0CE1"/>
    <w:rsid w:val="004F25C3"/>
    <w:rsid w:val="004F5C1D"/>
    <w:rsid w:val="004F5F4D"/>
    <w:rsid w:val="004F6B12"/>
    <w:rsid w:val="0050128E"/>
    <w:rsid w:val="00506118"/>
    <w:rsid w:val="00511E3A"/>
    <w:rsid w:val="00524338"/>
    <w:rsid w:val="005246A6"/>
    <w:rsid w:val="00527543"/>
    <w:rsid w:val="005356EE"/>
    <w:rsid w:val="0053734B"/>
    <w:rsid w:val="00537B91"/>
    <w:rsid w:val="0054303A"/>
    <w:rsid w:val="00544A61"/>
    <w:rsid w:val="00550331"/>
    <w:rsid w:val="00550882"/>
    <w:rsid w:val="00550A2D"/>
    <w:rsid w:val="0055251A"/>
    <w:rsid w:val="00553A07"/>
    <w:rsid w:val="005609EE"/>
    <w:rsid w:val="00561F74"/>
    <w:rsid w:val="00562170"/>
    <w:rsid w:val="005629CE"/>
    <w:rsid w:val="0056533E"/>
    <w:rsid w:val="00570665"/>
    <w:rsid w:val="00572DF2"/>
    <w:rsid w:val="0058135A"/>
    <w:rsid w:val="00583CAA"/>
    <w:rsid w:val="0058706F"/>
    <w:rsid w:val="00587BE5"/>
    <w:rsid w:val="00592D5F"/>
    <w:rsid w:val="00593473"/>
    <w:rsid w:val="005956DE"/>
    <w:rsid w:val="005959B0"/>
    <w:rsid w:val="005A15E9"/>
    <w:rsid w:val="005A225A"/>
    <w:rsid w:val="005A2A99"/>
    <w:rsid w:val="005B2AF8"/>
    <w:rsid w:val="005C1886"/>
    <w:rsid w:val="005C1FA9"/>
    <w:rsid w:val="005C367A"/>
    <w:rsid w:val="005C52C1"/>
    <w:rsid w:val="005E3250"/>
    <w:rsid w:val="005E5D69"/>
    <w:rsid w:val="005E5E64"/>
    <w:rsid w:val="005F030D"/>
    <w:rsid w:val="005F1CD9"/>
    <w:rsid w:val="005F25C5"/>
    <w:rsid w:val="006012E6"/>
    <w:rsid w:val="00603001"/>
    <w:rsid w:val="006050C2"/>
    <w:rsid w:val="0060637E"/>
    <w:rsid w:val="006077A3"/>
    <w:rsid w:val="0061041C"/>
    <w:rsid w:val="006120CC"/>
    <w:rsid w:val="0061744A"/>
    <w:rsid w:val="006256D4"/>
    <w:rsid w:val="006258E7"/>
    <w:rsid w:val="00627CFB"/>
    <w:rsid w:val="00632BC7"/>
    <w:rsid w:val="00632D14"/>
    <w:rsid w:val="00633B30"/>
    <w:rsid w:val="00633E0D"/>
    <w:rsid w:val="00635CB9"/>
    <w:rsid w:val="00641971"/>
    <w:rsid w:val="00642FEF"/>
    <w:rsid w:val="006446D3"/>
    <w:rsid w:val="00647545"/>
    <w:rsid w:val="00650D7F"/>
    <w:rsid w:val="00653834"/>
    <w:rsid w:val="00655654"/>
    <w:rsid w:val="0065611E"/>
    <w:rsid w:val="00656DC4"/>
    <w:rsid w:val="00663D8F"/>
    <w:rsid w:val="00666D1F"/>
    <w:rsid w:val="00673F75"/>
    <w:rsid w:val="00674F6E"/>
    <w:rsid w:val="006751E1"/>
    <w:rsid w:val="00675AB8"/>
    <w:rsid w:val="0068702E"/>
    <w:rsid w:val="00687DF0"/>
    <w:rsid w:val="00690423"/>
    <w:rsid w:val="00696BE4"/>
    <w:rsid w:val="00696BF5"/>
    <w:rsid w:val="006A5863"/>
    <w:rsid w:val="006B3EC9"/>
    <w:rsid w:val="006C41D3"/>
    <w:rsid w:val="006C7AE9"/>
    <w:rsid w:val="006D050F"/>
    <w:rsid w:val="006D08A0"/>
    <w:rsid w:val="006D236C"/>
    <w:rsid w:val="006D484D"/>
    <w:rsid w:val="006D68A0"/>
    <w:rsid w:val="006E17E0"/>
    <w:rsid w:val="006E4100"/>
    <w:rsid w:val="006F2BAB"/>
    <w:rsid w:val="006F4F43"/>
    <w:rsid w:val="00707421"/>
    <w:rsid w:val="00711BF7"/>
    <w:rsid w:val="00712E95"/>
    <w:rsid w:val="0071420A"/>
    <w:rsid w:val="00720CF6"/>
    <w:rsid w:val="00727020"/>
    <w:rsid w:val="00727754"/>
    <w:rsid w:val="00730D44"/>
    <w:rsid w:val="007335A8"/>
    <w:rsid w:val="007374C7"/>
    <w:rsid w:val="007411F2"/>
    <w:rsid w:val="00741B68"/>
    <w:rsid w:val="0074214C"/>
    <w:rsid w:val="00750D1C"/>
    <w:rsid w:val="007554FA"/>
    <w:rsid w:val="00761FB3"/>
    <w:rsid w:val="00762E8C"/>
    <w:rsid w:val="00764FF6"/>
    <w:rsid w:val="00766717"/>
    <w:rsid w:val="00766D15"/>
    <w:rsid w:val="00770583"/>
    <w:rsid w:val="00771B5F"/>
    <w:rsid w:val="00781CC4"/>
    <w:rsid w:val="00783019"/>
    <w:rsid w:val="0078604B"/>
    <w:rsid w:val="007914CC"/>
    <w:rsid w:val="00791A38"/>
    <w:rsid w:val="00791D1B"/>
    <w:rsid w:val="00793E00"/>
    <w:rsid w:val="0079735D"/>
    <w:rsid w:val="007A00BC"/>
    <w:rsid w:val="007A2E79"/>
    <w:rsid w:val="007A3A8D"/>
    <w:rsid w:val="007A3E9A"/>
    <w:rsid w:val="007A5D64"/>
    <w:rsid w:val="007B1C3C"/>
    <w:rsid w:val="007B228E"/>
    <w:rsid w:val="007B3D26"/>
    <w:rsid w:val="007B5519"/>
    <w:rsid w:val="007C4FFB"/>
    <w:rsid w:val="007E23ED"/>
    <w:rsid w:val="007E27FC"/>
    <w:rsid w:val="007E7C40"/>
    <w:rsid w:val="007F0732"/>
    <w:rsid w:val="007F7534"/>
    <w:rsid w:val="008021BA"/>
    <w:rsid w:val="008058B6"/>
    <w:rsid w:val="00807CF0"/>
    <w:rsid w:val="00811ADF"/>
    <w:rsid w:val="0082090D"/>
    <w:rsid w:val="008222B4"/>
    <w:rsid w:val="00824FEF"/>
    <w:rsid w:val="0082775C"/>
    <w:rsid w:val="0083004D"/>
    <w:rsid w:val="0083286C"/>
    <w:rsid w:val="00837A23"/>
    <w:rsid w:val="00842554"/>
    <w:rsid w:val="0084448B"/>
    <w:rsid w:val="00844EBF"/>
    <w:rsid w:val="00845F19"/>
    <w:rsid w:val="00846A29"/>
    <w:rsid w:val="00847E7A"/>
    <w:rsid w:val="00847FF4"/>
    <w:rsid w:val="0085127A"/>
    <w:rsid w:val="00851FD5"/>
    <w:rsid w:val="00854825"/>
    <w:rsid w:val="008554DC"/>
    <w:rsid w:val="00855A43"/>
    <w:rsid w:val="00856671"/>
    <w:rsid w:val="00856A01"/>
    <w:rsid w:val="00861489"/>
    <w:rsid w:val="0086173E"/>
    <w:rsid w:val="00862195"/>
    <w:rsid w:val="008639CE"/>
    <w:rsid w:val="008703AB"/>
    <w:rsid w:val="0087134F"/>
    <w:rsid w:val="008765C3"/>
    <w:rsid w:val="00876A5B"/>
    <w:rsid w:val="00877E34"/>
    <w:rsid w:val="008805BD"/>
    <w:rsid w:val="008808AD"/>
    <w:rsid w:val="00883C24"/>
    <w:rsid w:val="00892413"/>
    <w:rsid w:val="00895B09"/>
    <w:rsid w:val="008A7020"/>
    <w:rsid w:val="008B2567"/>
    <w:rsid w:val="008B2E8D"/>
    <w:rsid w:val="008B4356"/>
    <w:rsid w:val="008B5C7C"/>
    <w:rsid w:val="008B78D3"/>
    <w:rsid w:val="008B7EA5"/>
    <w:rsid w:val="008C0A01"/>
    <w:rsid w:val="008D24E0"/>
    <w:rsid w:val="008D3589"/>
    <w:rsid w:val="008D4836"/>
    <w:rsid w:val="008D7904"/>
    <w:rsid w:val="008E1524"/>
    <w:rsid w:val="008E3105"/>
    <w:rsid w:val="008E3A41"/>
    <w:rsid w:val="008E5BBC"/>
    <w:rsid w:val="008F121C"/>
    <w:rsid w:val="008F2A06"/>
    <w:rsid w:val="008F4D99"/>
    <w:rsid w:val="008F621C"/>
    <w:rsid w:val="008F71AE"/>
    <w:rsid w:val="00903116"/>
    <w:rsid w:val="00906D47"/>
    <w:rsid w:val="00910A8E"/>
    <w:rsid w:val="00912784"/>
    <w:rsid w:val="0091475E"/>
    <w:rsid w:val="00923090"/>
    <w:rsid w:val="00924292"/>
    <w:rsid w:val="00933CB3"/>
    <w:rsid w:val="009347ED"/>
    <w:rsid w:val="00934D00"/>
    <w:rsid w:val="00940BD3"/>
    <w:rsid w:val="00941164"/>
    <w:rsid w:val="00942557"/>
    <w:rsid w:val="009436A7"/>
    <w:rsid w:val="00955398"/>
    <w:rsid w:val="009659FA"/>
    <w:rsid w:val="00973454"/>
    <w:rsid w:val="0097638D"/>
    <w:rsid w:val="00977D73"/>
    <w:rsid w:val="009823AA"/>
    <w:rsid w:val="00991B72"/>
    <w:rsid w:val="00991BDE"/>
    <w:rsid w:val="00991C34"/>
    <w:rsid w:val="009944F1"/>
    <w:rsid w:val="009945E3"/>
    <w:rsid w:val="00997359"/>
    <w:rsid w:val="009A23B0"/>
    <w:rsid w:val="009A2EEA"/>
    <w:rsid w:val="009A30DC"/>
    <w:rsid w:val="009A5EEE"/>
    <w:rsid w:val="009A740A"/>
    <w:rsid w:val="009A7B29"/>
    <w:rsid w:val="009B3612"/>
    <w:rsid w:val="009B3F65"/>
    <w:rsid w:val="009B5BCE"/>
    <w:rsid w:val="009C1B73"/>
    <w:rsid w:val="009C42CB"/>
    <w:rsid w:val="009C7A4F"/>
    <w:rsid w:val="009D2E35"/>
    <w:rsid w:val="009D41C2"/>
    <w:rsid w:val="009D73BC"/>
    <w:rsid w:val="009E028B"/>
    <w:rsid w:val="009E282F"/>
    <w:rsid w:val="009E5FA0"/>
    <w:rsid w:val="009E6550"/>
    <w:rsid w:val="009F025B"/>
    <w:rsid w:val="009F084A"/>
    <w:rsid w:val="009F2398"/>
    <w:rsid w:val="009F3C5B"/>
    <w:rsid w:val="009F4BA3"/>
    <w:rsid w:val="00A02AD6"/>
    <w:rsid w:val="00A02FEA"/>
    <w:rsid w:val="00A0731D"/>
    <w:rsid w:val="00A12C5E"/>
    <w:rsid w:val="00A15BBD"/>
    <w:rsid w:val="00A15CAA"/>
    <w:rsid w:val="00A20A67"/>
    <w:rsid w:val="00A239CA"/>
    <w:rsid w:val="00A31F45"/>
    <w:rsid w:val="00A3234C"/>
    <w:rsid w:val="00A3331D"/>
    <w:rsid w:val="00A37CA0"/>
    <w:rsid w:val="00A47A51"/>
    <w:rsid w:val="00A52B3F"/>
    <w:rsid w:val="00A5372E"/>
    <w:rsid w:val="00A552A4"/>
    <w:rsid w:val="00A70D45"/>
    <w:rsid w:val="00A73F8D"/>
    <w:rsid w:val="00A75AB2"/>
    <w:rsid w:val="00A76AA2"/>
    <w:rsid w:val="00A778C3"/>
    <w:rsid w:val="00A869AC"/>
    <w:rsid w:val="00A93CE2"/>
    <w:rsid w:val="00AA4306"/>
    <w:rsid w:val="00AB22BA"/>
    <w:rsid w:val="00AB2AA8"/>
    <w:rsid w:val="00AC463C"/>
    <w:rsid w:val="00AC7F8F"/>
    <w:rsid w:val="00AD1F13"/>
    <w:rsid w:val="00AD2E35"/>
    <w:rsid w:val="00AD4115"/>
    <w:rsid w:val="00AD7707"/>
    <w:rsid w:val="00AE14AD"/>
    <w:rsid w:val="00AE46FB"/>
    <w:rsid w:val="00AF32E9"/>
    <w:rsid w:val="00AF3B2F"/>
    <w:rsid w:val="00B04A67"/>
    <w:rsid w:val="00B06638"/>
    <w:rsid w:val="00B1348F"/>
    <w:rsid w:val="00B1501F"/>
    <w:rsid w:val="00B26C88"/>
    <w:rsid w:val="00B272F6"/>
    <w:rsid w:val="00B3287F"/>
    <w:rsid w:val="00B32956"/>
    <w:rsid w:val="00B35A4D"/>
    <w:rsid w:val="00B36958"/>
    <w:rsid w:val="00B429E8"/>
    <w:rsid w:val="00B45CAE"/>
    <w:rsid w:val="00B472A7"/>
    <w:rsid w:val="00B52FFD"/>
    <w:rsid w:val="00B54CEC"/>
    <w:rsid w:val="00B57DEF"/>
    <w:rsid w:val="00B64A04"/>
    <w:rsid w:val="00B64CCC"/>
    <w:rsid w:val="00B65105"/>
    <w:rsid w:val="00B66B8E"/>
    <w:rsid w:val="00B67836"/>
    <w:rsid w:val="00B70EEE"/>
    <w:rsid w:val="00B75D88"/>
    <w:rsid w:val="00B7768F"/>
    <w:rsid w:val="00B83600"/>
    <w:rsid w:val="00B83979"/>
    <w:rsid w:val="00B83DDE"/>
    <w:rsid w:val="00B84CB4"/>
    <w:rsid w:val="00B85814"/>
    <w:rsid w:val="00B86C1A"/>
    <w:rsid w:val="00B91755"/>
    <w:rsid w:val="00B9281E"/>
    <w:rsid w:val="00B93FC8"/>
    <w:rsid w:val="00BA4DFB"/>
    <w:rsid w:val="00BA7D91"/>
    <w:rsid w:val="00BB10CB"/>
    <w:rsid w:val="00BB5F68"/>
    <w:rsid w:val="00BC27AE"/>
    <w:rsid w:val="00BC7E19"/>
    <w:rsid w:val="00BD14AC"/>
    <w:rsid w:val="00BE5F9D"/>
    <w:rsid w:val="00BE6033"/>
    <w:rsid w:val="00BE6D4F"/>
    <w:rsid w:val="00BE765A"/>
    <w:rsid w:val="00BF26C2"/>
    <w:rsid w:val="00BF459C"/>
    <w:rsid w:val="00BF5BB1"/>
    <w:rsid w:val="00C023DC"/>
    <w:rsid w:val="00C02DEA"/>
    <w:rsid w:val="00C02E02"/>
    <w:rsid w:val="00C118EE"/>
    <w:rsid w:val="00C17533"/>
    <w:rsid w:val="00C23A3D"/>
    <w:rsid w:val="00C30D98"/>
    <w:rsid w:val="00C44D58"/>
    <w:rsid w:val="00C456F6"/>
    <w:rsid w:val="00C51804"/>
    <w:rsid w:val="00C5726F"/>
    <w:rsid w:val="00C57EDF"/>
    <w:rsid w:val="00C741A3"/>
    <w:rsid w:val="00C75E6D"/>
    <w:rsid w:val="00C77E82"/>
    <w:rsid w:val="00C77F55"/>
    <w:rsid w:val="00C84D01"/>
    <w:rsid w:val="00C856DA"/>
    <w:rsid w:val="00C86346"/>
    <w:rsid w:val="00C8677E"/>
    <w:rsid w:val="00C94D9B"/>
    <w:rsid w:val="00CA3046"/>
    <w:rsid w:val="00CA5F8B"/>
    <w:rsid w:val="00CB1451"/>
    <w:rsid w:val="00CB2667"/>
    <w:rsid w:val="00CB4375"/>
    <w:rsid w:val="00CB55DA"/>
    <w:rsid w:val="00CB582A"/>
    <w:rsid w:val="00CE1BDB"/>
    <w:rsid w:val="00CE1C25"/>
    <w:rsid w:val="00CE3AE0"/>
    <w:rsid w:val="00CF2C39"/>
    <w:rsid w:val="00CF499E"/>
    <w:rsid w:val="00CF5104"/>
    <w:rsid w:val="00CF5531"/>
    <w:rsid w:val="00D0099B"/>
    <w:rsid w:val="00D02435"/>
    <w:rsid w:val="00D03594"/>
    <w:rsid w:val="00D05B7E"/>
    <w:rsid w:val="00D16903"/>
    <w:rsid w:val="00D209FE"/>
    <w:rsid w:val="00D23FAA"/>
    <w:rsid w:val="00D304D0"/>
    <w:rsid w:val="00D378DB"/>
    <w:rsid w:val="00D41BAC"/>
    <w:rsid w:val="00D43411"/>
    <w:rsid w:val="00D447FE"/>
    <w:rsid w:val="00D542A0"/>
    <w:rsid w:val="00D54F9C"/>
    <w:rsid w:val="00D77666"/>
    <w:rsid w:val="00D852F0"/>
    <w:rsid w:val="00D952DA"/>
    <w:rsid w:val="00DA26C3"/>
    <w:rsid w:val="00DA2C20"/>
    <w:rsid w:val="00DA2C88"/>
    <w:rsid w:val="00DA3A0B"/>
    <w:rsid w:val="00DA4CFC"/>
    <w:rsid w:val="00DA5898"/>
    <w:rsid w:val="00DA5904"/>
    <w:rsid w:val="00DA74D0"/>
    <w:rsid w:val="00DB1F4E"/>
    <w:rsid w:val="00DB36A3"/>
    <w:rsid w:val="00DB6FAA"/>
    <w:rsid w:val="00DD0077"/>
    <w:rsid w:val="00DD5D06"/>
    <w:rsid w:val="00DD6E0C"/>
    <w:rsid w:val="00DD7B11"/>
    <w:rsid w:val="00DE0E1B"/>
    <w:rsid w:val="00DF2021"/>
    <w:rsid w:val="00DF28D5"/>
    <w:rsid w:val="00DF2A55"/>
    <w:rsid w:val="00DF6AE8"/>
    <w:rsid w:val="00E00105"/>
    <w:rsid w:val="00E20919"/>
    <w:rsid w:val="00E237FB"/>
    <w:rsid w:val="00E23E26"/>
    <w:rsid w:val="00E36E0A"/>
    <w:rsid w:val="00E44C57"/>
    <w:rsid w:val="00E4516C"/>
    <w:rsid w:val="00E452E4"/>
    <w:rsid w:val="00E45C10"/>
    <w:rsid w:val="00E465BC"/>
    <w:rsid w:val="00E46D4A"/>
    <w:rsid w:val="00E472DC"/>
    <w:rsid w:val="00E52AF8"/>
    <w:rsid w:val="00E56FCE"/>
    <w:rsid w:val="00E60961"/>
    <w:rsid w:val="00E62D55"/>
    <w:rsid w:val="00E648F8"/>
    <w:rsid w:val="00E65C38"/>
    <w:rsid w:val="00E6602D"/>
    <w:rsid w:val="00E66DE0"/>
    <w:rsid w:val="00E67F8F"/>
    <w:rsid w:val="00E71E99"/>
    <w:rsid w:val="00E76FE1"/>
    <w:rsid w:val="00E83FB4"/>
    <w:rsid w:val="00E84513"/>
    <w:rsid w:val="00E84BB2"/>
    <w:rsid w:val="00E87918"/>
    <w:rsid w:val="00E91A87"/>
    <w:rsid w:val="00E927B4"/>
    <w:rsid w:val="00E931D5"/>
    <w:rsid w:val="00E94F41"/>
    <w:rsid w:val="00E95693"/>
    <w:rsid w:val="00EA3319"/>
    <w:rsid w:val="00EA5C25"/>
    <w:rsid w:val="00EA67B6"/>
    <w:rsid w:val="00EB1AB1"/>
    <w:rsid w:val="00EB296C"/>
    <w:rsid w:val="00EB4AC5"/>
    <w:rsid w:val="00EB71D7"/>
    <w:rsid w:val="00EB7737"/>
    <w:rsid w:val="00EC61FD"/>
    <w:rsid w:val="00EC7547"/>
    <w:rsid w:val="00ED01C5"/>
    <w:rsid w:val="00ED2FFC"/>
    <w:rsid w:val="00EE7D99"/>
    <w:rsid w:val="00EF6B83"/>
    <w:rsid w:val="00EF6CAA"/>
    <w:rsid w:val="00F05BC9"/>
    <w:rsid w:val="00F070C8"/>
    <w:rsid w:val="00F10725"/>
    <w:rsid w:val="00F128D5"/>
    <w:rsid w:val="00F1411D"/>
    <w:rsid w:val="00F14441"/>
    <w:rsid w:val="00F22239"/>
    <w:rsid w:val="00F24CE8"/>
    <w:rsid w:val="00F3306B"/>
    <w:rsid w:val="00F37487"/>
    <w:rsid w:val="00F46A0B"/>
    <w:rsid w:val="00F46FD9"/>
    <w:rsid w:val="00F50CAE"/>
    <w:rsid w:val="00F515D6"/>
    <w:rsid w:val="00F53608"/>
    <w:rsid w:val="00F536DB"/>
    <w:rsid w:val="00F54678"/>
    <w:rsid w:val="00F54B3F"/>
    <w:rsid w:val="00F60354"/>
    <w:rsid w:val="00F61E45"/>
    <w:rsid w:val="00F630E6"/>
    <w:rsid w:val="00F67808"/>
    <w:rsid w:val="00F76995"/>
    <w:rsid w:val="00F85208"/>
    <w:rsid w:val="00F853D5"/>
    <w:rsid w:val="00F92C91"/>
    <w:rsid w:val="00F93E79"/>
    <w:rsid w:val="00FA1347"/>
    <w:rsid w:val="00FA2D64"/>
    <w:rsid w:val="00FA3157"/>
    <w:rsid w:val="00FA4B8E"/>
    <w:rsid w:val="00FB5591"/>
    <w:rsid w:val="00FB74C4"/>
    <w:rsid w:val="00FC0582"/>
    <w:rsid w:val="00FD106F"/>
    <w:rsid w:val="00FD3037"/>
    <w:rsid w:val="00FD4A22"/>
    <w:rsid w:val="00FD6C15"/>
    <w:rsid w:val="00FE1E60"/>
    <w:rsid w:val="00FE234C"/>
    <w:rsid w:val="00FE2684"/>
    <w:rsid w:val="00FF0F87"/>
    <w:rsid w:val="00FF14E7"/>
    <w:rsid w:val="00FF305E"/>
    <w:rsid w:val="00FF5D69"/>
    <w:rsid w:val="00FF74D5"/>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2056"/>
    <o:shapelayout v:ext="edit">
      <o:idmap v:ext="edit" data="2"/>
    </o:shapelayout>
  </w:shapeDefaults>
  <w:decimalSymbol w:val=","/>
  <w:listSeparator w:val=";"/>
  <w14:docId w14:val="5672FD91"/>
  <w15:chartTrackingRefBased/>
  <w15:docId w15:val="{F69B52A8-3D63-4F95-9F5B-7F08EDDD6B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hu-H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rsid w:val="00EF6CAA"/>
    <w:pPr>
      <w:spacing w:after="0" w:line="360" w:lineRule="auto"/>
      <w:ind w:firstLine="567"/>
      <w:jc w:val="both"/>
    </w:pPr>
    <w:rPr>
      <w:rFonts w:ascii="Times New Roman" w:hAnsi="Times New Roman"/>
      <w:sz w:val="24"/>
    </w:rPr>
  </w:style>
  <w:style w:type="paragraph" w:styleId="Cmsor1">
    <w:name w:val="heading 1"/>
    <w:basedOn w:val="Norml"/>
    <w:next w:val="Firstparagraph"/>
    <w:link w:val="Cmsor1Char"/>
    <w:uiPriority w:val="9"/>
    <w:qFormat/>
    <w:rsid w:val="00690423"/>
    <w:pPr>
      <w:keepNext/>
      <w:keepLines/>
      <w:numPr>
        <w:numId w:val="1"/>
      </w:numPr>
      <w:spacing w:before="720" w:after="480"/>
      <w:outlineLvl w:val="0"/>
    </w:pPr>
    <w:rPr>
      <w:rFonts w:eastAsiaTheme="majorEastAsia" w:cstheme="majorBidi"/>
      <w:b/>
      <w:color w:val="000000" w:themeColor="text1"/>
      <w:sz w:val="28"/>
      <w:szCs w:val="32"/>
    </w:rPr>
  </w:style>
  <w:style w:type="paragraph" w:styleId="Cmsor2">
    <w:name w:val="heading 2"/>
    <w:basedOn w:val="Norml"/>
    <w:next w:val="Firstparagraph"/>
    <w:link w:val="Cmsor2Char"/>
    <w:uiPriority w:val="9"/>
    <w:unhideWhenUsed/>
    <w:qFormat/>
    <w:rsid w:val="00690423"/>
    <w:pPr>
      <w:keepNext/>
      <w:keepLines/>
      <w:numPr>
        <w:ilvl w:val="1"/>
        <w:numId w:val="1"/>
      </w:numPr>
      <w:spacing w:before="480" w:after="240"/>
      <w:outlineLvl w:val="1"/>
    </w:pPr>
    <w:rPr>
      <w:rFonts w:eastAsiaTheme="majorEastAsia" w:cstheme="majorBidi"/>
      <w:b/>
      <w:color w:val="000000" w:themeColor="text1"/>
      <w:szCs w:val="26"/>
    </w:rPr>
  </w:style>
  <w:style w:type="paragraph" w:styleId="Cmsor3">
    <w:name w:val="heading 3"/>
    <w:basedOn w:val="Norml"/>
    <w:next w:val="Firstparagraph"/>
    <w:link w:val="Cmsor3Char"/>
    <w:uiPriority w:val="9"/>
    <w:unhideWhenUsed/>
    <w:qFormat/>
    <w:rsid w:val="00690423"/>
    <w:pPr>
      <w:keepNext/>
      <w:keepLines/>
      <w:numPr>
        <w:ilvl w:val="2"/>
        <w:numId w:val="1"/>
      </w:numPr>
      <w:spacing w:before="480" w:after="240"/>
      <w:outlineLvl w:val="2"/>
    </w:pPr>
    <w:rPr>
      <w:rFonts w:eastAsiaTheme="majorEastAsia" w:cstheme="majorBidi"/>
      <w:b/>
      <w:color w:val="000000" w:themeColor="text1"/>
      <w:szCs w:val="24"/>
    </w:rPr>
  </w:style>
  <w:style w:type="paragraph" w:styleId="Cmsor4">
    <w:name w:val="heading 4"/>
    <w:basedOn w:val="Cmsor3"/>
    <w:next w:val="Firstparagraph"/>
    <w:link w:val="Cmsor4Char"/>
    <w:uiPriority w:val="9"/>
    <w:unhideWhenUsed/>
    <w:qFormat/>
    <w:rsid w:val="00690423"/>
    <w:pPr>
      <w:numPr>
        <w:ilvl w:val="3"/>
      </w:numPr>
      <w:spacing w:before="40"/>
      <w:outlineLvl w:val="3"/>
    </w:pPr>
    <w:rPr>
      <w:iCs/>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character" w:customStyle="1" w:styleId="Cmsor1Char">
    <w:name w:val="Címsor 1 Char"/>
    <w:basedOn w:val="Bekezdsalapbettpusa"/>
    <w:link w:val="Cmsor1"/>
    <w:uiPriority w:val="9"/>
    <w:rsid w:val="00690423"/>
    <w:rPr>
      <w:rFonts w:ascii="Times New Roman" w:eastAsiaTheme="majorEastAsia" w:hAnsi="Times New Roman" w:cstheme="majorBidi"/>
      <w:b/>
      <w:color w:val="000000" w:themeColor="text1"/>
      <w:sz w:val="28"/>
      <w:szCs w:val="32"/>
    </w:rPr>
  </w:style>
  <w:style w:type="character" w:customStyle="1" w:styleId="Cmsor2Char">
    <w:name w:val="Címsor 2 Char"/>
    <w:basedOn w:val="Bekezdsalapbettpusa"/>
    <w:link w:val="Cmsor2"/>
    <w:uiPriority w:val="9"/>
    <w:rsid w:val="00690423"/>
    <w:rPr>
      <w:rFonts w:ascii="Times New Roman" w:eastAsiaTheme="majorEastAsia" w:hAnsi="Times New Roman" w:cstheme="majorBidi"/>
      <w:b/>
      <w:color w:val="000000" w:themeColor="text1"/>
      <w:sz w:val="24"/>
      <w:szCs w:val="26"/>
    </w:rPr>
  </w:style>
  <w:style w:type="character" w:customStyle="1" w:styleId="Cmsor3Char">
    <w:name w:val="Címsor 3 Char"/>
    <w:basedOn w:val="Bekezdsalapbettpusa"/>
    <w:link w:val="Cmsor3"/>
    <w:uiPriority w:val="9"/>
    <w:rsid w:val="00690423"/>
    <w:rPr>
      <w:rFonts w:ascii="Times New Roman" w:eastAsiaTheme="majorEastAsia" w:hAnsi="Times New Roman" w:cstheme="majorBidi"/>
      <w:b/>
      <w:color w:val="000000" w:themeColor="text1"/>
      <w:sz w:val="24"/>
      <w:szCs w:val="24"/>
    </w:rPr>
  </w:style>
  <w:style w:type="paragraph" w:styleId="llb">
    <w:name w:val="footer"/>
    <w:basedOn w:val="Norml"/>
    <w:link w:val="llbChar"/>
    <w:uiPriority w:val="99"/>
    <w:unhideWhenUsed/>
    <w:rsid w:val="003101D0"/>
    <w:pPr>
      <w:tabs>
        <w:tab w:val="center" w:pos="4536"/>
        <w:tab w:val="right" w:pos="9072"/>
      </w:tabs>
      <w:spacing w:line="240" w:lineRule="auto"/>
    </w:pPr>
    <w:rPr>
      <w:rFonts w:cstheme="minorHAnsi"/>
    </w:rPr>
  </w:style>
  <w:style w:type="character" w:customStyle="1" w:styleId="llbChar">
    <w:name w:val="Élőláb Char"/>
    <w:basedOn w:val="Bekezdsalapbettpusa"/>
    <w:link w:val="llb"/>
    <w:uiPriority w:val="99"/>
    <w:rsid w:val="003101D0"/>
    <w:rPr>
      <w:rFonts w:cstheme="minorHAnsi"/>
    </w:rPr>
  </w:style>
  <w:style w:type="paragraph" w:styleId="Kpalrs">
    <w:name w:val="caption"/>
    <w:basedOn w:val="Norml"/>
    <w:next w:val="Norml"/>
    <w:uiPriority w:val="35"/>
    <w:unhideWhenUsed/>
    <w:qFormat/>
    <w:rsid w:val="00883C24"/>
    <w:pPr>
      <w:spacing w:after="200" w:line="240" w:lineRule="auto"/>
      <w:jc w:val="center"/>
    </w:pPr>
    <w:rPr>
      <w:rFonts w:cstheme="minorHAnsi"/>
      <w:i/>
      <w:iCs/>
      <w:szCs w:val="24"/>
    </w:rPr>
  </w:style>
  <w:style w:type="paragraph" w:styleId="lfej">
    <w:name w:val="header"/>
    <w:basedOn w:val="Norml"/>
    <w:link w:val="lfejChar"/>
    <w:uiPriority w:val="99"/>
    <w:unhideWhenUsed/>
    <w:rsid w:val="003101D0"/>
    <w:pPr>
      <w:tabs>
        <w:tab w:val="center" w:pos="4536"/>
        <w:tab w:val="right" w:pos="9072"/>
      </w:tabs>
      <w:spacing w:line="240" w:lineRule="auto"/>
    </w:pPr>
  </w:style>
  <w:style w:type="character" w:customStyle="1" w:styleId="lfejChar">
    <w:name w:val="Élőfej Char"/>
    <w:basedOn w:val="Bekezdsalapbettpusa"/>
    <w:link w:val="lfej"/>
    <w:uiPriority w:val="99"/>
    <w:rsid w:val="003101D0"/>
  </w:style>
  <w:style w:type="paragraph" w:styleId="TJ1">
    <w:name w:val="toc 1"/>
    <w:basedOn w:val="Norml"/>
    <w:next w:val="Norml"/>
    <w:link w:val="TJ1Char"/>
    <w:autoRedefine/>
    <w:uiPriority w:val="39"/>
    <w:unhideWhenUsed/>
    <w:rsid w:val="00B36958"/>
    <w:pPr>
      <w:tabs>
        <w:tab w:val="left" w:pos="567"/>
        <w:tab w:val="right" w:leader="dot" w:pos="8503"/>
      </w:tabs>
      <w:spacing w:before="120" w:after="120"/>
      <w:ind w:firstLine="0"/>
    </w:pPr>
    <w:rPr>
      <w:rFonts w:cstheme="minorHAnsi"/>
      <w:b/>
      <w:bCs/>
      <w:szCs w:val="20"/>
    </w:rPr>
  </w:style>
  <w:style w:type="paragraph" w:styleId="TJ2">
    <w:name w:val="toc 2"/>
    <w:basedOn w:val="Norml"/>
    <w:next w:val="Norml"/>
    <w:autoRedefine/>
    <w:uiPriority w:val="39"/>
    <w:unhideWhenUsed/>
    <w:rsid w:val="00B36958"/>
    <w:pPr>
      <w:tabs>
        <w:tab w:val="left" w:pos="788"/>
        <w:tab w:val="right" w:leader="dot" w:pos="9016"/>
      </w:tabs>
      <w:ind w:left="221" w:firstLine="0"/>
    </w:pPr>
    <w:rPr>
      <w:rFonts w:cstheme="minorHAnsi"/>
      <w:szCs w:val="20"/>
    </w:rPr>
  </w:style>
  <w:style w:type="paragraph" w:styleId="TJ3">
    <w:name w:val="toc 3"/>
    <w:basedOn w:val="Norml"/>
    <w:next w:val="Norml"/>
    <w:autoRedefine/>
    <w:uiPriority w:val="39"/>
    <w:unhideWhenUsed/>
    <w:qFormat/>
    <w:rsid w:val="00337F97"/>
    <w:pPr>
      <w:tabs>
        <w:tab w:val="left" w:pos="1276"/>
        <w:tab w:val="right" w:leader="dot" w:pos="9016"/>
      </w:tabs>
      <w:ind w:left="442" w:firstLine="0"/>
    </w:pPr>
    <w:rPr>
      <w:rFonts w:cs="Times New Roman"/>
      <w:iCs/>
      <w:szCs w:val="20"/>
    </w:rPr>
  </w:style>
  <w:style w:type="character" w:styleId="Hiperhivatkozs">
    <w:name w:val="Hyperlink"/>
    <w:basedOn w:val="Bekezdsalapbettpusa"/>
    <w:uiPriority w:val="99"/>
    <w:unhideWhenUsed/>
    <w:rsid w:val="00FD106F"/>
    <w:rPr>
      <w:color w:val="0563C1" w:themeColor="hyperlink"/>
      <w:u w:val="single"/>
    </w:rPr>
  </w:style>
  <w:style w:type="paragraph" w:styleId="TJ4">
    <w:name w:val="toc 4"/>
    <w:basedOn w:val="Norml"/>
    <w:next w:val="Norml"/>
    <w:autoRedefine/>
    <w:uiPriority w:val="39"/>
    <w:unhideWhenUsed/>
    <w:rsid w:val="00337F97"/>
    <w:pPr>
      <w:tabs>
        <w:tab w:val="left" w:pos="1560"/>
        <w:tab w:val="right" w:leader="dot" w:pos="9016"/>
      </w:tabs>
      <w:ind w:left="658" w:firstLine="0"/>
    </w:pPr>
    <w:rPr>
      <w:rFonts w:cstheme="minorHAnsi"/>
      <w:szCs w:val="18"/>
    </w:rPr>
  </w:style>
  <w:style w:type="paragraph" w:styleId="TJ5">
    <w:name w:val="toc 5"/>
    <w:basedOn w:val="Norml"/>
    <w:next w:val="Norml"/>
    <w:autoRedefine/>
    <w:uiPriority w:val="39"/>
    <w:unhideWhenUsed/>
    <w:rsid w:val="002905E4"/>
    <w:pPr>
      <w:ind w:left="880"/>
    </w:pPr>
    <w:rPr>
      <w:rFonts w:cstheme="minorHAnsi"/>
      <w:sz w:val="18"/>
      <w:szCs w:val="18"/>
    </w:rPr>
  </w:style>
  <w:style w:type="paragraph" w:styleId="TJ6">
    <w:name w:val="toc 6"/>
    <w:basedOn w:val="Norml"/>
    <w:next w:val="Norml"/>
    <w:autoRedefine/>
    <w:uiPriority w:val="39"/>
    <w:unhideWhenUsed/>
    <w:rsid w:val="002905E4"/>
    <w:pPr>
      <w:ind w:left="1100"/>
    </w:pPr>
    <w:rPr>
      <w:rFonts w:cstheme="minorHAnsi"/>
      <w:sz w:val="18"/>
      <w:szCs w:val="18"/>
    </w:rPr>
  </w:style>
  <w:style w:type="paragraph" w:styleId="TJ7">
    <w:name w:val="toc 7"/>
    <w:basedOn w:val="Norml"/>
    <w:next w:val="Norml"/>
    <w:autoRedefine/>
    <w:uiPriority w:val="39"/>
    <w:unhideWhenUsed/>
    <w:rsid w:val="002905E4"/>
    <w:pPr>
      <w:ind w:left="1320"/>
    </w:pPr>
    <w:rPr>
      <w:rFonts w:cstheme="minorHAnsi"/>
      <w:sz w:val="18"/>
      <w:szCs w:val="18"/>
    </w:rPr>
  </w:style>
  <w:style w:type="paragraph" w:styleId="TJ8">
    <w:name w:val="toc 8"/>
    <w:basedOn w:val="Norml"/>
    <w:next w:val="Norml"/>
    <w:autoRedefine/>
    <w:uiPriority w:val="39"/>
    <w:unhideWhenUsed/>
    <w:rsid w:val="002905E4"/>
    <w:pPr>
      <w:ind w:left="1540"/>
    </w:pPr>
    <w:rPr>
      <w:rFonts w:cstheme="minorHAnsi"/>
      <w:sz w:val="18"/>
      <w:szCs w:val="18"/>
    </w:rPr>
  </w:style>
  <w:style w:type="paragraph" w:styleId="TJ9">
    <w:name w:val="toc 9"/>
    <w:basedOn w:val="Norml"/>
    <w:next w:val="Norml"/>
    <w:autoRedefine/>
    <w:uiPriority w:val="39"/>
    <w:unhideWhenUsed/>
    <w:rsid w:val="002905E4"/>
    <w:pPr>
      <w:ind w:left="1760"/>
    </w:pPr>
    <w:rPr>
      <w:rFonts w:cstheme="minorHAnsi"/>
      <w:sz w:val="18"/>
      <w:szCs w:val="18"/>
    </w:rPr>
  </w:style>
  <w:style w:type="paragraph" w:styleId="Irodalomjegyzk">
    <w:name w:val="Bibliography"/>
    <w:basedOn w:val="Norml"/>
    <w:next w:val="Norml"/>
    <w:autoRedefine/>
    <w:uiPriority w:val="37"/>
    <w:unhideWhenUsed/>
    <w:rsid w:val="00690423"/>
    <w:pPr>
      <w:ind w:firstLine="0"/>
    </w:pPr>
  </w:style>
  <w:style w:type="paragraph" w:styleId="Listaszerbekezds">
    <w:name w:val="List Paragraph"/>
    <w:basedOn w:val="Norml"/>
    <w:uiPriority w:val="34"/>
    <w:qFormat/>
    <w:rsid w:val="00367924"/>
    <w:pPr>
      <w:numPr>
        <w:numId w:val="3"/>
      </w:numPr>
      <w:contextualSpacing/>
    </w:pPr>
  </w:style>
  <w:style w:type="character" w:styleId="Helyrzszveg">
    <w:name w:val="Placeholder Text"/>
    <w:basedOn w:val="Bekezdsalapbettpusa"/>
    <w:uiPriority w:val="99"/>
    <w:semiHidden/>
    <w:rsid w:val="004F5C1D"/>
    <w:rPr>
      <w:color w:val="808080"/>
    </w:rPr>
  </w:style>
  <w:style w:type="paragraph" w:styleId="brajegyzk">
    <w:name w:val="table of figures"/>
    <w:basedOn w:val="Norml"/>
    <w:next w:val="Norml"/>
    <w:uiPriority w:val="99"/>
    <w:unhideWhenUsed/>
    <w:rsid w:val="00B36958"/>
    <w:pPr>
      <w:ind w:firstLine="0"/>
    </w:pPr>
  </w:style>
  <w:style w:type="paragraph" w:styleId="Nincstrkz">
    <w:name w:val="No Spacing"/>
    <w:uiPriority w:val="1"/>
    <w:qFormat/>
    <w:rsid w:val="00AB2AA8"/>
    <w:pPr>
      <w:spacing w:after="0" w:line="240" w:lineRule="auto"/>
    </w:pPr>
    <w:rPr>
      <w:rFonts w:ascii="Times New Roman" w:hAnsi="Times New Roman"/>
      <w:sz w:val="24"/>
    </w:rPr>
  </w:style>
  <w:style w:type="paragraph" w:styleId="Cm">
    <w:name w:val="Title"/>
    <w:basedOn w:val="Norml"/>
    <w:next w:val="Norml"/>
    <w:link w:val="CmChar"/>
    <w:uiPriority w:val="10"/>
    <w:qFormat/>
    <w:rsid w:val="00674F6E"/>
    <w:pPr>
      <w:pageBreakBefore/>
      <w:spacing w:after="360" w:line="240" w:lineRule="auto"/>
      <w:ind w:firstLine="0"/>
      <w:contextualSpacing/>
      <w:jc w:val="center"/>
    </w:pPr>
    <w:rPr>
      <w:rFonts w:eastAsiaTheme="majorEastAsia" w:cstheme="majorBidi"/>
      <w:b/>
      <w:kern w:val="28"/>
      <w:sz w:val="28"/>
      <w:szCs w:val="56"/>
    </w:rPr>
  </w:style>
  <w:style w:type="character" w:customStyle="1" w:styleId="CmChar">
    <w:name w:val="Cím Char"/>
    <w:basedOn w:val="Bekezdsalapbettpusa"/>
    <w:link w:val="Cm"/>
    <w:uiPriority w:val="10"/>
    <w:rsid w:val="00674F6E"/>
    <w:rPr>
      <w:rFonts w:ascii="Times New Roman" w:eastAsiaTheme="majorEastAsia" w:hAnsi="Times New Roman" w:cstheme="majorBidi"/>
      <w:b/>
      <w:kern w:val="28"/>
      <w:sz w:val="28"/>
      <w:szCs w:val="56"/>
    </w:rPr>
  </w:style>
  <w:style w:type="paragraph" w:customStyle="1" w:styleId="Title1">
    <w:name w:val="Title1"/>
    <w:basedOn w:val="Cm"/>
    <w:next w:val="Firstparagraph"/>
    <w:link w:val="Title1Char"/>
    <w:autoRedefine/>
    <w:qFormat/>
    <w:rsid w:val="009F025B"/>
    <w:pPr>
      <w:spacing w:after="480" w:line="360" w:lineRule="auto"/>
    </w:pPr>
    <w:rPr>
      <w:lang w:val="en-GB"/>
    </w:rPr>
  </w:style>
  <w:style w:type="paragraph" w:customStyle="1" w:styleId="Contents">
    <w:name w:val="Contents"/>
    <w:basedOn w:val="TJ1"/>
    <w:link w:val="ContentsChar"/>
    <w:qFormat/>
    <w:rsid w:val="00B84CB4"/>
    <w:pPr>
      <w:widowControl w:val="0"/>
      <w:tabs>
        <w:tab w:val="left" w:pos="440"/>
        <w:tab w:val="right" w:leader="dot" w:pos="9016"/>
      </w:tabs>
      <w:spacing w:line="240" w:lineRule="auto"/>
      <w:jc w:val="left"/>
    </w:pPr>
    <w:rPr>
      <w:rFonts w:cs="Times New Roman"/>
      <w:b w:val="0"/>
      <w:caps/>
      <w:szCs w:val="24"/>
    </w:rPr>
  </w:style>
  <w:style w:type="character" w:customStyle="1" w:styleId="Title1Char">
    <w:name w:val="Title1 Char"/>
    <w:basedOn w:val="Bekezdsalapbettpusa"/>
    <w:link w:val="Title1"/>
    <w:rsid w:val="009F025B"/>
    <w:rPr>
      <w:rFonts w:ascii="Times New Roman" w:eastAsiaTheme="majorEastAsia" w:hAnsi="Times New Roman" w:cstheme="majorBidi"/>
      <w:b/>
      <w:kern w:val="28"/>
      <w:sz w:val="28"/>
      <w:szCs w:val="56"/>
      <w:lang w:val="en-GB"/>
    </w:rPr>
  </w:style>
  <w:style w:type="paragraph" w:customStyle="1" w:styleId="Firstparagraph">
    <w:name w:val="First paragraph"/>
    <w:basedOn w:val="Norml"/>
    <w:next w:val="Norml"/>
    <w:link w:val="FirstparagraphChar"/>
    <w:qFormat/>
    <w:rsid w:val="00674F6E"/>
    <w:pPr>
      <w:ind w:firstLine="0"/>
    </w:pPr>
  </w:style>
  <w:style w:type="character" w:customStyle="1" w:styleId="TJ1Char">
    <w:name w:val="TJ 1 Char"/>
    <w:basedOn w:val="Bekezdsalapbettpusa"/>
    <w:link w:val="TJ1"/>
    <w:uiPriority w:val="39"/>
    <w:rsid w:val="00B36958"/>
    <w:rPr>
      <w:rFonts w:ascii="Times New Roman" w:hAnsi="Times New Roman" w:cstheme="minorHAnsi"/>
      <w:b/>
      <w:bCs/>
      <w:sz w:val="24"/>
      <w:szCs w:val="20"/>
    </w:rPr>
  </w:style>
  <w:style w:type="character" w:customStyle="1" w:styleId="ContentsChar">
    <w:name w:val="Contents Char"/>
    <w:basedOn w:val="TJ1Char"/>
    <w:link w:val="Contents"/>
    <w:rsid w:val="00B84CB4"/>
    <w:rPr>
      <w:rFonts w:ascii="Times New Roman" w:hAnsi="Times New Roman" w:cs="Times New Roman"/>
      <w:b w:val="0"/>
      <w:bCs/>
      <w:caps/>
      <w:sz w:val="24"/>
      <w:szCs w:val="24"/>
    </w:rPr>
  </w:style>
  <w:style w:type="character" w:customStyle="1" w:styleId="Cmsor4Char">
    <w:name w:val="Címsor 4 Char"/>
    <w:basedOn w:val="Bekezdsalapbettpusa"/>
    <w:link w:val="Cmsor4"/>
    <w:uiPriority w:val="9"/>
    <w:rsid w:val="00690423"/>
    <w:rPr>
      <w:rFonts w:ascii="Times New Roman" w:eastAsiaTheme="majorEastAsia" w:hAnsi="Times New Roman" w:cstheme="majorBidi"/>
      <w:b/>
      <w:iCs/>
      <w:color w:val="000000" w:themeColor="text1"/>
      <w:sz w:val="24"/>
      <w:szCs w:val="24"/>
    </w:rPr>
  </w:style>
  <w:style w:type="character" w:customStyle="1" w:styleId="FirstparagraphChar">
    <w:name w:val="First paragraph Char"/>
    <w:basedOn w:val="Bekezdsalapbettpusa"/>
    <w:link w:val="Firstparagraph"/>
    <w:rsid w:val="00674F6E"/>
    <w:rPr>
      <w:rFonts w:ascii="Times New Roman" w:hAnsi="Times New Roman"/>
      <w:sz w:val="24"/>
    </w:rPr>
  </w:style>
  <w:style w:type="table" w:customStyle="1" w:styleId="TableGrid">
    <w:name w:val="TableGrid"/>
    <w:rsid w:val="00912784"/>
    <w:pPr>
      <w:spacing w:after="0" w:line="240" w:lineRule="auto"/>
    </w:pPr>
    <w:rPr>
      <w:rFonts w:eastAsiaTheme="minorEastAsia"/>
      <w:lang w:eastAsia="hu-HU"/>
    </w:rPr>
    <w:tblPr>
      <w:tblCellMar>
        <w:top w:w="0" w:type="dxa"/>
        <w:left w:w="0" w:type="dxa"/>
        <w:bottom w:w="0" w:type="dxa"/>
        <w:right w:w="0" w:type="dxa"/>
      </w:tblCellMar>
    </w:tblPr>
  </w:style>
  <w:style w:type="paragraph" w:styleId="Alcm">
    <w:name w:val="Subtitle"/>
    <w:basedOn w:val="Cm"/>
    <w:next w:val="Norml"/>
    <w:link w:val="AlcmChar"/>
    <w:uiPriority w:val="11"/>
    <w:qFormat/>
    <w:rsid w:val="0061744A"/>
    <w:pPr>
      <w:numPr>
        <w:ilvl w:val="1"/>
      </w:numPr>
      <w:spacing w:after="160"/>
    </w:pPr>
    <w:rPr>
      <w:rFonts w:eastAsiaTheme="minorEastAsia"/>
      <w:spacing w:val="15"/>
    </w:rPr>
  </w:style>
  <w:style w:type="character" w:customStyle="1" w:styleId="AlcmChar">
    <w:name w:val="Alcím Char"/>
    <w:basedOn w:val="Bekezdsalapbettpusa"/>
    <w:link w:val="Alcm"/>
    <w:uiPriority w:val="11"/>
    <w:rsid w:val="0061744A"/>
    <w:rPr>
      <w:rFonts w:ascii="Times New Roman" w:eastAsiaTheme="minorEastAsia" w:hAnsi="Times New Roman" w:cstheme="majorBidi"/>
      <w:b/>
      <w:spacing w:val="15"/>
      <w:kern w:val="28"/>
      <w:sz w:val="28"/>
      <w:szCs w:val="56"/>
    </w:rPr>
  </w:style>
  <w:style w:type="paragraph" w:styleId="Csakszveg">
    <w:name w:val="Plain Text"/>
    <w:basedOn w:val="Norml"/>
    <w:link w:val="CsakszvegChar"/>
    <w:uiPriority w:val="99"/>
    <w:semiHidden/>
    <w:unhideWhenUsed/>
    <w:rsid w:val="0082775C"/>
    <w:pPr>
      <w:spacing w:line="240" w:lineRule="auto"/>
      <w:ind w:firstLine="0"/>
      <w:jc w:val="left"/>
    </w:pPr>
    <w:rPr>
      <w:rFonts w:ascii="Consolas" w:hAnsi="Consolas"/>
      <w:sz w:val="21"/>
      <w:szCs w:val="21"/>
    </w:rPr>
  </w:style>
  <w:style w:type="character" w:customStyle="1" w:styleId="CsakszvegChar">
    <w:name w:val="Csak szöveg Char"/>
    <w:basedOn w:val="Bekezdsalapbettpusa"/>
    <w:link w:val="Csakszveg"/>
    <w:uiPriority w:val="99"/>
    <w:semiHidden/>
    <w:rsid w:val="0082775C"/>
    <w:rPr>
      <w:rFonts w:ascii="Consolas" w:hAnsi="Consolas"/>
      <w:sz w:val="21"/>
      <w:szCs w:val="21"/>
    </w:rPr>
  </w:style>
  <w:style w:type="paragraph" w:styleId="Tartalomjegyzkcmsora">
    <w:name w:val="TOC Heading"/>
    <w:basedOn w:val="Cmsor1"/>
    <w:next w:val="Norml"/>
    <w:uiPriority w:val="39"/>
    <w:unhideWhenUsed/>
    <w:qFormat/>
    <w:rsid w:val="00674F6E"/>
    <w:pPr>
      <w:numPr>
        <w:numId w:val="0"/>
      </w:numPr>
      <w:spacing w:before="240" w:after="0" w:line="259" w:lineRule="auto"/>
      <w:jc w:val="left"/>
      <w:outlineLvl w:val="9"/>
    </w:pPr>
    <w:rPr>
      <w:rFonts w:asciiTheme="majorHAnsi" w:hAnsiTheme="majorHAnsi"/>
      <w:b w:val="0"/>
      <w:color w:val="2E74B5" w:themeColor="accent1" w:themeShade="BF"/>
      <w:sz w:val="32"/>
      <w:lang w:eastAsia="hu-HU"/>
    </w:rPr>
  </w:style>
  <w:style w:type="paragraph" w:styleId="Lbjegyzetszveg">
    <w:name w:val="footnote text"/>
    <w:basedOn w:val="Norml"/>
    <w:link w:val="LbjegyzetszvegChar"/>
    <w:uiPriority w:val="99"/>
    <w:semiHidden/>
    <w:unhideWhenUsed/>
    <w:rsid w:val="00690423"/>
    <w:pPr>
      <w:spacing w:line="240" w:lineRule="auto"/>
    </w:pPr>
    <w:rPr>
      <w:sz w:val="20"/>
      <w:szCs w:val="20"/>
    </w:rPr>
  </w:style>
  <w:style w:type="character" w:customStyle="1" w:styleId="LbjegyzetszvegChar">
    <w:name w:val="Lábjegyzetszöveg Char"/>
    <w:basedOn w:val="Bekezdsalapbettpusa"/>
    <w:link w:val="Lbjegyzetszveg"/>
    <w:uiPriority w:val="99"/>
    <w:semiHidden/>
    <w:rsid w:val="00690423"/>
    <w:rPr>
      <w:rFonts w:ascii="Times New Roman" w:hAnsi="Times New Roman"/>
      <w:sz w:val="20"/>
      <w:szCs w:val="20"/>
    </w:rPr>
  </w:style>
  <w:style w:type="character" w:styleId="Lbjegyzet-hivatkozs">
    <w:name w:val="footnote reference"/>
    <w:basedOn w:val="Bekezdsalapbettpusa"/>
    <w:uiPriority w:val="99"/>
    <w:semiHidden/>
    <w:unhideWhenUsed/>
    <w:rsid w:val="00690423"/>
    <w:rPr>
      <w:vertAlign w:val="superscript"/>
    </w:rPr>
  </w:style>
  <w:style w:type="paragraph" w:customStyle="1" w:styleId="Cmsor1-szmozatlan">
    <w:name w:val="Címsor 1 - számozatlan"/>
    <w:basedOn w:val="Cmsor1"/>
    <w:next w:val="Firstparagraph"/>
    <w:link w:val="Cmsor1-szmozatlanChar"/>
    <w:qFormat/>
    <w:rsid w:val="00771B5F"/>
    <w:pPr>
      <w:pageBreakBefore/>
      <w:numPr>
        <w:numId w:val="0"/>
      </w:numPr>
    </w:pPr>
  </w:style>
  <w:style w:type="character" w:customStyle="1" w:styleId="Cmsor1-szmozatlanChar">
    <w:name w:val="Címsor 1 - számozatlan Char"/>
    <w:basedOn w:val="Title1Char"/>
    <w:link w:val="Cmsor1-szmozatlan"/>
    <w:rsid w:val="00771B5F"/>
    <w:rPr>
      <w:rFonts w:ascii="Times New Roman" w:eastAsiaTheme="majorEastAsia" w:hAnsi="Times New Roman" w:cstheme="majorBidi"/>
      <w:b/>
      <w:color w:val="000000" w:themeColor="text1"/>
      <w:kern w:val="28"/>
      <w:sz w:val="28"/>
      <w:szCs w:val="32"/>
      <w:lang w:val="en-GB"/>
    </w:rPr>
  </w:style>
  <w:style w:type="table" w:styleId="Rcsostblzat">
    <w:name w:val="Table Grid"/>
    <w:basedOn w:val="Normltblzat"/>
    <w:uiPriority w:val="39"/>
    <w:rsid w:val="00250DA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Jegyzethivatkozs">
    <w:name w:val="annotation reference"/>
    <w:basedOn w:val="Bekezdsalapbettpusa"/>
    <w:uiPriority w:val="99"/>
    <w:semiHidden/>
    <w:unhideWhenUsed/>
    <w:rsid w:val="00F14441"/>
    <w:rPr>
      <w:sz w:val="16"/>
      <w:szCs w:val="16"/>
    </w:rPr>
  </w:style>
  <w:style w:type="paragraph" w:styleId="Jegyzetszveg">
    <w:name w:val="annotation text"/>
    <w:basedOn w:val="Norml"/>
    <w:link w:val="JegyzetszvegChar"/>
    <w:uiPriority w:val="99"/>
    <w:semiHidden/>
    <w:unhideWhenUsed/>
    <w:rsid w:val="00F14441"/>
    <w:pPr>
      <w:spacing w:line="240" w:lineRule="auto"/>
    </w:pPr>
    <w:rPr>
      <w:sz w:val="20"/>
      <w:szCs w:val="20"/>
    </w:rPr>
  </w:style>
  <w:style w:type="character" w:customStyle="1" w:styleId="JegyzetszvegChar">
    <w:name w:val="Jegyzetszöveg Char"/>
    <w:basedOn w:val="Bekezdsalapbettpusa"/>
    <w:link w:val="Jegyzetszveg"/>
    <w:uiPriority w:val="99"/>
    <w:semiHidden/>
    <w:rsid w:val="00F14441"/>
    <w:rPr>
      <w:rFonts w:ascii="Times New Roman" w:hAnsi="Times New Roman"/>
      <w:sz w:val="20"/>
      <w:szCs w:val="20"/>
    </w:rPr>
  </w:style>
  <w:style w:type="paragraph" w:styleId="Megjegyzstrgya">
    <w:name w:val="annotation subject"/>
    <w:basedOn w:val="Jegyzetszveg"/>
    <w:next w:val="Jegyzetszveg"/>
    <w:link w:val="MegjegyzstrgyaChar"/>
    <w:uiPriority w:val="99"/>
    <w:semiHidden/>
    <w:unhideWhenUsed/>
    <w:rsid w:val="00F14441"/>
    <w:rPr>
      <w:b/>
      <w:bCs/>
    </w:rPr>
  </w:style>
  <w:style w:type="character" w:customStyle="1" w:styleId="MegjegyzstrgyaChar">
    <w:name w:val="Megjegyzés tárgya Char"/>
    <w:basedOn w:val="JegyzetszvegChar"/>
    <w:link w:val="Megjegyzstrgya"/>
    <w:uiPriority w:val="99"/>
    <w:semiHidden/>
    <w:rsid w:val="00F14441"/>
    <w:rPr>
      <w:rFonts w:ascii="Times New Roman" w:hAnsi="Times New Roman"/>
      <w:b/>
      <w:bCs/>
      <w:sz w:val="20"/>
      <w:szCs w:val="20"/>
    </w:rPr>
  </w:style>
  <w:style w:type="paragraph" w:styleId="Buborkszveg">
    <w:name w:val="Balloon Text"/>
    <w:basedOn w:val="Norml"/>
    <w:link w:val="BuborkszvegChar"/>
    <w:uiPriority w:val="99"/>
    <w:semiHidden/>
    <w:unhideWhenUsed/>
    <w:rsid w:val="00F14441"/>
    <w:pPr>
      <w:spacing w:line="240" w:lineRule="auto"/>
    </w:pPr>
    <w:rPr>
      <w:rFonts w:ascii="Segoe UI" w:hAnsi="Segoe UI" w:cs="Segoe UI"/>
      <w:sz w:val="18"/>
      <w:szCs w:val="18"/>
    </w:rPr>
  </w:style>
  <w:style w:type="character" w:customStyle="1" w:styleId="BuborkszvegChar">
    <w:name w:val="Buborékszöveg Char"/>
    <w:basedOn w:val="Bekezdsalapbettpusa"/>
    <w:link w:val="Buborkszveg"/>
    <w:uiPriority w:val="99"/>
    <w:semiHidden/>
    <w:rsid w:val="00F14441"/>
    <w:rPr>
      <w:rFonts w:ascii="Segoe UI" w:hAnsi="Segoe UI" w:cs="Segoe UI"/>
      <w:sz w:val="18"/>
      <w:szCs w:val="18"/>
    </w:rPr>
  </w:style>
  <w:style w:type="paragraph" w:styleId="Vltozat">
    <w:name w:val="Revision"/>
    <w:hidden/>
    <w:uiPriority w:val="99"/>
    <w:semiHidden/>
    <w:rsid w:val="00E4516C"/>
    <w:pPr>
      <w:spacing w:after="0" w:line="240" w:lineRule="auto"/>
    </w:pPr>
    <w:rPr>
      <w:rFonts w:ascii="Times New Roman" w:hAnsi="Times New Roman"/>
      <w:sz w:val="24"/>
    </w:rPr>
  </w:style>
  <w:style w:type="character" w:styleId="Mrltotthiperhivatkozs">
    <w:name w:val="FollowedHyperlink"/>
    <w:basedOn w:val="Bekezdsalapbettpusa"/>
    <w:uiPriority w:val="99"/>
    <w:semiHidden/>
    <w:unhideWhenUsed/>
    <w:rsid w:val="00184E84"/>
    <w:rPr>
      <w:color w:val="954F72" w:themeColor="followedHyperlink"/>
      <w:u w:val="single"/>
    </w:rPr>
  </w:style>
  <w:style w:type="table" w:styleId="Tblzatrcsos5stt">
    <w:name w:val="Grid Table 5 Dark"/>
    <w:basedOn w:val="Normltblzat"/>
    <w:uiPriority w:val="50"/>
    <w:rsid w:val="00A37CA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067925">
      <w:bodyDiv w:val="1"/>
      <w:marLeft w:val="0"/>
      <w:marRight w:val="0"/>
      <w:marTop w:val="0"/>
      <w:marBottom w:val="0"/>
      <w:divBdr>
        <w:top w:val="none" w:sz="0" w:space="0" w:color="auto"/>
        <w:left w:val="none" w:sz="0" w:space="0" w:color="auto"/>
        <w:bottom w:val="none" w:sz="0" w:space="0" w:color="auto"/>
        <w:right w:val="none" w:sz="0" w:space="0" w:color="auto"/>
      </w:divBdr>
    </w:div>
    <w:div w:id="8719164">
      <w:bodyDiv w:val="1"/>
      <w:marLeft w:val="0"/>
      <w:marRight w:val="0"/>
      <w:marTop w:val="0"/>
      <w:marBottom w:val="0"/>
      <w:divBdr>
        <w:top w:val="none" w:sz="0" w:space="0" w:color="auto"/>
        <w:left w:val="none" w:sz="0" w:space="0" w:color="auto"/>
        <w:bottom w:val="none" w:sz="0" w:space="0" w:color="auto"/>
        <w:right w:val="none" w:sz="0" w:space="0" w:color="auto"/>
      </w:divBdr>
    </w:div>
    <w:div w:id="15469772">
      <w:bodyDiv w:val="1"/>
      <w:marLeft w:val="0"/>
      <w:marRight w:val="0"/>
      <w:marTop w:val="0"/>
      <w:marBottom w:val="0"/>
      <w:divBdr>
        <w:top w:val="none" w:sz="0" w:space="0" w:color="auto"/>
        <w:left w:val="none" w:sz="0" w:space="0" w:color="auto"/>
        <w:bottom w:val="none" w:sz="0" w:space="0" w:color="auto"/>
        <w:right w:val="none" w:sz="0" w:space="0" w:color="auto"/>
      </w:divBdr>
    </w:div>
    <w:div w:id="31733900">
      <w:bodyDiv w:val="1"/>
      <w:marLeft w:val="0"/>
      <w:marRight w:val="0"/>
      <w:marTop w:val="0"/>
      <w:marBottom w:val="0"/>
      <w:divBdr>
        <w:top w:val="none" w:sz="0" w:space="0" w:color="auto"/>
        <w:left w:val="none" w:sz="0" w:space="0" w:color="auto"/>
        <w:bottom w:val="none" w:sz="0" w:space="0" w:color="auto"/>
        <w:right w:val="none" w:sz="0" w:space="0" w:color="auto"/>
      </w:divBdr>
    </w:div>
    <w:div w:id="33241774">
      <w:bodyDiv w:val="1"/>
      <w:marLeft w:val="0"/>
      <w:marRight w:val="0"/>
      <w:marTop w:val="0"/>
      <w:marBottom w:val="0"/>
      <w:divBdr>
        <w:top w:val="none" w:sz="0" w:space="0" w:color="auto"/>
        <w:left w:val="none" w:sz="0" w:space="0" w:color="auto"/>
        <w:bottom w:val="none" w:sz="0" w:space="0" w:color="auto"/>
        <w:right w:val="none" w:sz="0" w:space="0" w:color="auto"/>
      </w:divBdr>
    </w:div>
    <w:div w:id="34742712">
      <w:bodyDiv w:val="1"/>
      <w:marLeft w:val="0"/>
      <w:marRight w:val="0"/>
      <w:marTop w:val="0"/>
      <w:marBottom w:val="0"/>
      <w:divBdr>
        <w:top w:val="none" w:sz="0" w:space="0" w:color="auto"/>
        <w:left w:val="none" w:sz="0" w:space="0" w:color="auto"/>
        <w:bottom w:val="none" w:sz="0" w:space="0" w:color="auto"/>
        <w:right w:val="none" w:sz="0" w:space="0" w:color="auto"/>
      </w:divBdr>
    </w:div>
    <w:div w:id="35277038">
      <w:bodyDiv w:val="1"/>
      <w:marLeft w:val="0"/>
      <w:marRight w:val="0"/>
      <w:marTop w:val="0"/>
      <w:marBottom w:val="0"/>
      <w:divBdr>
        <w:top w:val="none" w:sz="0" w:space="0" w:color="auto"/>
        <w:left w:val="none" w:sz="0" w:space="0" w:color="auto"/>
        <w:bottom w:val="none" w:sz="0" w:space="0" w:color="auto"/>
        <w:right w:val="none" w:sz="0" w:space="0" w:color="auto"/>
      </w:divBdr>
    </w:div>
    <w:div w:id="38821502">
      <w:bodyDiv w:val="1"/>
      <w:marLeft w:val="0"/>
      <w:marRight w:val="0"/>
      <w:marTop w:val="0"/>
      <w:marBottom w:val="0"/>
      <w:divBdr>
        <w:top w:val="none" w:sz="0" w:space="0" w:color="auto"/>
        <w:left w:val="none" w:sz="0" w:space="0" w:color="auto"/>
        <w:bottom w:val="none" w:sz="0" w:space="0" w:color="auto"/>
        <w:right w:val="none" w:sz="0" w:space="0" w:color="auto"/>
      </w:divBdr>
    </w:div>
    <w:div w:id="39743189">
      <w:bodyDiv w:val="1"/>
      <w:marLeft w:val="0"/>
      <w:marRight w:val="0"/>
      <w:marTop w:val="0"/>
      <w:marBottom w:val="0"/>
      <w:divBdr>
        <w:top w:val="none" w:sz="0" w:space="0" w:color="auto"/>
        <w:left w:val="none" w:sz="0" w:space="0" w:color="auto"/>
        <w:bottom w:val="none" w:sz="0" w:space="0" w:color="auto"/>
        <w:right w:val="none" w:sz="0" w:space="0" w:color="auto"/>
      </w:divBdr>
    </w:div>
    <w:div w:id="47531585">
      <w:bodyDiv w:val="1"/>
      <w:marLeft w:val="0"/>
      <w:marRight w:val="0"/>
      <w:marTop w:val="0"/>
      <w:marBottom w:val="0"/>
      <w:divBdr>
        <w:top w:val="none" w:sz="0" w:space="0" w:color="auto"/>
        <w:left w:val="none" w:sz="0" w:space="0" w:color="auto"/>
        <w:bottom w:val="none" w:sz="0" w:space="0" w:color="auto"/>
        <w:right w:val="none" w:sz="0" w:space="0" w:color="auto"/>
      </w:divBdr>
    </w:div>
    <w:div w:id="48266652">
      <w:bodyDiv w:val="1"/>
      <w:marLeft w:val="0"/>
      <w:marRight w:val="0"/>
      <w:marTop w:val="0"/>
      <w:marBottom w:val="0"/>
      <w:divBdr>
        <w:top w:val="none" w:sz="0" w:space="0" w:color="auto"/>
        <w:left w:val="none" w:sz="0" w:space="0" w:color="auto"/>
        <w:bottom w:val="none" w:sz="0" w:space="0" w:color="auto"/>
        <w:right w:val="none" w:sz="0" w:space="0" w:color="auto"/>
      </w:divBdr>
    </w:div>
    <w:div w:id="66466582">
      <w:bodyDiv w:val="1"/>
      <w:marLeft w:val="0"/>
      <w:marRight w:val="0"/>
      <w:marTop w:val="0"/>
      <w:marBottom w:val="0"/>
      <w:divBdr>
        <w:top w:val="none" w:sz="0" w:space="0" w:color="auto"/>
        <w:left w:val="none" w:sz="0" w:space="0" w:color="auto"/>
        <w:bottom w:val="none" w:sz="0" w:space="0" w:color="auto"/>
        <w:right w:val="none" w:sz="0" w:space="0" w:color="auto"/>
      </w:divBdr>
    </w:div>
    <w:div w:id="67189861">
      <w:bodyDiv w:val="1"/>
      <w:marLeft w:val="0"/>
      <w:marRight w:val="0"/>
      <w:marTop w:val="0"/>
      <w:marBottom w:val="0"/>
      <w:divBdr>
        <w:top w:val="none" w:sz="0" w:space="0" w:color="auto"/>
        <w:left w:val="none" w:sz="0" w:space="0" w:color="auto"/>
        <w:bottom w:val="none" w:sz="0" w:space="0" w:color="auto"/>
        <w:right w:val="none" w:sz="0" w:space="0" w:color="auto"/>
      </w:divBdr>
    </w:div>
    <w:div w:id="69356509">
      <w:bodyDiv w:val="1"/>
      <w:marLeft w:val="0"/>
      <w:marRight w:val="0"/>
      <w:marTop w:val="0"/>
      <w:marBottom w:val="0"/>
      <w:divBdr>
        <w:top w:val="none" w:sz="0" w:space="0" w:color="auto"/>
        <w:left w:val="none" w:sz="0" w:space="0" w:color="auto"/>
        <w:bottom w:val="none" w:sz="0" w:space="0" w:color="auto"/>
        <w:right w:val="none" w:sz="0" w:space="0" w:color="auto"/>
      </w:divBdr>
    </w:div>
    <w:div w:id="70852112">
      <w:bodyDiv w:val="1"/>
      <w:marLeft w:val="0"/>
      <w:marRight w:val="0"/>
      <w:marTop w:val="0"/>
      <w:marBottom w:val="0"/>
      <w:divBdr>
        <w:top w:val="none" w:sz="0" w:space="0" w:color="auto"/>
        <w:left w:val="none" w:sz="0" w:space="0" w:color="auto"/>
        <w:bottom w:val="none" w:sz="0" w:space="0" w:color="auto"/>
        <w:right w:val="none" w:sz="0" w:space="0" w:color="auto"/>
      </w:divBdr>
    </w:div>
    <w:div w:id="97411301">
      <w:bodyDiv w:val="1"/>
      <w:marLeft w:val="0"/>
      <w:marRight w:val="0"/>
      <w:marTop w:val="0"/>
      <w:marBottom w:val="0"/>
      <w:divBdr>
        <w:top w:val="none" w:sz="0" w:space="0" w:color="auto"/>
        <w:left w:val="none" w:sz="0" w:space="0" w:color="auto"/>
        <w:bottom w:val="none" w:sz="0" w:space="0" w:color="auto"/>
        <w:right w:val="none" w:sz="0" w:space="0" w:color="auto"/>
      </w:divBdr>
    </w:div>
    <w:div w:id="100494487">
      <w:bodyDiv w:val="1"/>
      <w:marLeft w:val="0"/>
      <w:marRight w:val="0"/>
      <w:marTop w:val="0"/>
      <w:marBottom w:val="0"/>
      <w:divBdr>
        <w:top w:val="none" w:sz="0" w:space="0" w:color="auto"/>
        <w:left w:val="none" w:sz="0" w:space="0" w:color="auto"/>
        <w:bottom w:val="none" w:sz="0" w:space="0" w:color="auto"/>
        <w:right w:val="none" w:sz="0" w:space="0" w:color="auto"/>
      </w:divBdr>
    </w:div>
    <w:div w:id="101456003">
      <w:bodyDiv w:val="1"/>
      <w:marLeft w:val="0"/>
      <w:marRight w:val="0"/>
      <w:marTop w:val="0"/>
      <w:marBottom w:val="0"/>
      <w:divBdr>
        <w:top w:val="none" w:sz="0" w:space="0" w:color="auto"/>
        <w:left w:val="none" w:sz="0" w:space="0" w:color="auto"/>
        <w:bottom w:val="none" w:sz="0" w:space="0" w:color="auto"/>
        <w:right w:val="none" w:sz="0" w:space="0" w:color="auto"/>
      </w:divBdr>
    </w:div>
    <w:div w:id="104883587">
      <w:bodyDiv w:val="1"/>
      <w:marLeft w:val="0"/>
      <w:marRight w:val="0"/>
      <w:marTop w:val="0"/>
      <w:marBottom w:val="0"/>
      <w:divBdr>
        <w:top w:val="none" w:sz="0" w:space="0" w:color="auto"/>
        <w:left w:val="none" w:sz="0" w:space="0" w:color="auto"/>
        <w:bottom w:val="none" w:sz="0" w:space="0" w:color="auto"/>
        <w:right w:val="none" w:sz="0" w:space="0" w:color="auto"/>
      </w:divBdr>
    </w:div>
    <w:div w:id="106898073">
      <w:bodyDiv w:val="1"/>
      <w:marLeft w:val="0"/>
      <w:marRight w:val="0"/>
      <w:marTop w:val="0"/>
      <w:marBottom w:val="0"/>
      <w:divBdr>
        <w:top w:val="none" w:sz="0" w:space="0" w:color="auto"/>
        <w:left w:val="none" w:sz="0" w:space="0" w:color="auto"/>
        <w:bottom w:val="none" w:sz="0" w:space="0" w:color="auto"/>
        <w:right w:val="none" w:sz="0" w:space="0" w:color="auto"/>
      </w:divBdr>
    </w:div>
    <w:div w:id="113525273">
      <w:bodyDiv w:val="1"/>
      <w:marLeft w:val="0"/>
      <w:marRight w:val="0"/>
      <w:marTop w:val="0"/>
      <w:marBottom w:val="0"/>
      <w:divBdr>
        <w:top w:val="none" w:sz="0" w:space="0" w:color="auto"/>
        <w:left w:val="none" w:sz="0" w:space="0" w:color="auto"/>
        <w:bottom w:val="none" w:sz="0" w:space="0" w:color="auto"/>
        <w:right w:val="none" w:sz="0" w:space="0" w:color="auto"/>
      </w:divBdr>
    </w:div>
    <w:div w:id="117340202">
      <w:bodyDiv w:val="1"/>
      <w:marLeft w:val="0"/>
      <w:marRight w:val="0"/>
      <w:marTop w:val="0"/>
      <w:marBottom w:val="0"/>
      <w:divBdr>
        <w:top w:val="none" w:sz="0" w:space="0" w:color="auto"/>
        <w:left w:val="none" w:sz="0" w:space="0" w:color="auto"/>
        <w:bottom w:val="none" w:sz="0" w:space="0" w:color="auto"/>
        <w:right w:val="none" w:sz="0" w:space="0" w:color="auto"/>
      </w:divBdr>
    </w:div>
    <w:div w:id="125394643">
      <w:bodyDiv w:val="1"/>
      <w:marLeft w:val="0"/>
      <w:marRight w:val="0"/>
      <w:marTop w:val="0"/>
      <w:marBottom w:val="0"/>
      <w:divBdr>
        <w:top w:val="none" w:sz="0" w:space="0" w:color="auto"/>
        <w:left w:val="none" w:sz="0" w:space="0" w:color="auto"/>
        <w:bottom w:val="none" w:sz="0" w:space="0" w:color="auto"/>
        <w:right w:val="none" w:sz="0" w:space="0" w:color="auto"/>
      </w:divBdr>
    </w:div>
    <w:div w:id="130291971">
      <w:bodyDiv w:val="1"/>
      <w:marLeft w:val="0"/>
      <w:marRight w:val="0"/>
      <w:marTop w:val="0"/>
      <w:marBottom w:val="0"/>
      <w:divBdr>
        <w:top w:val="none" w:sz="0" w:space="0" w:color="auto"/>
        <w:left w:val="none" w:sz="0" w:space="0" w:color="auto"/>
        <w:bottom w:val="none" w:sz="0" w:space="0" w:color="auto"/>
        <w:right w:val="none" w:sz="0" w:space="0" w:color="auto"/>
      </w:divBdr>
    </w:div>
    <w:div w:id="146702178">
      <w:bodyDiv w:val="1"/>
      <w:marLeft w:val="0"/>
      <w:marRight w:val="0"/>
      <w:marTop w:val="0"/>
      <w:marBottom w:val="0"/>
      <w:divBdr>
        <w:top w:val="none" w:sz="0" w:space="0" w:color="auto"/>
        <w:left w:val="none" w:sz="0" w:space="0" w:color="auto"/>
        <w:bottom w:val="none" w:sz="0" w:space="0" w:color="auto"/>
        <w:right w:val="none" w:sz="0" w:space="0" w:color="auto"/>
      </w:divBdr>
    </w:div>
    <w:div w:id="149638857">
      <w:bodyDiv w:val="1"/>
      <w:marLeft w:val="0"/>
      <w:marRight w:val="0"/>
      <w:marTop w:val="0"/>
      <w:marBottom w:val="0"/>
      <w:divBdr>
        <w:top w:val="none" w:sz="0" w:space="0" w:color="auto"/>
        <w:left w:val="none" w:sz="0" w:space="0" w:color="auto"/>
        <w:bottom w:val="none" w:sz="0" w:space="0" w:color="auto"/>
        <w:right w:val="none" w:sz="0" w:space="0" w:color="auto"/>
      </w:divBdr>
    </w:div>
    <w:div w:id="151072607">
      <w:bodyDiv w:val="1"/>
      <w:marLeft w:val="0"/>
      <w:marRight w:val="0"/>
      <w:marTop w:val="0"/>
      <w:marBottom w:val="0"/>
      <w:divBdr>
        <w:top w:val="none" w:sz="0" w:space="0" w:color="auto"/>
        <w:left w:val="none" w:sz="0" w:space="0" w:color="auto"/>
        <w:bottom w:val="none" w:sz="0" w:space="0" w:color="auto"/>
        <w:right w:val="none" w:sz="0" w:space="0" w:color="auto"/>
      </w:divBdr>
    </w:div>
    <w:div w:id="152718758">
      <w:bodyDiv w:val="1"/>
      <w:marLeft w:val="0"/>
      <w:marRight w:val="0"/>
      <w:marTop w:val="0"/>
      <w:marBottom w:val="0"/>
      <w:divBdr>
        <w:top w:val="none" w:sz="0" w:space="0" w:color="auto"/>
        <w:left w:val="none" w:sz="0" w:space="0" w:color="auto"/>
        <w:bottom w:val="none" w:sz="0" w:space="0" w:color="auto"/>
        <w:right w:val="none" w:sz="0" w:space="0" w:color="auto"/>
      </w:divBdr>
    </w:div>
    <w:div w:id="153112118">
      <w:bodyDiv w:val="1"/>
      <w:marLeft w:val="0"/>
      <w:marRight w:val="0"/>
      <w:marTop w:val="0"/>
      <w:marBottom w:val="0"/>
      <w:divBdr>
        <w:top w:val="none" w:sz="0" w:space="0" w:color="auto"/>
        <w:left w:val="none" w:sz="0" w:space="0" w:color="auto"/>
        <w:bottom w:val="none" w:sz="0" w:space="0" w:color="auto"/>
        <w:right w:val="none" w:sz="0" w:space="0" w:color="auto"/>
      </w:divBdr>
    </w:div>
    <w:div w:id="155810049">
      <w:bodyDiv w:val="1"/>
      <w:marLeft w:val="0"/>
      <w:marRight w:val="0"/>
      <w:marTop w:val="0"/>
      <w:marBottom w:val="0"/>
      <w:divBdr>
        <w:top w:val="none" w:sz="0" w:space="0" w:color="auto"/>
        <w:left w:val="none" w:sz="0" w:space="0" w:color="auto"/>
        <w:bottom w:val="none" w:sz="0" w:space="0" w:color="auto"/>
        <w:right w:val="none" w:sz="0" w:space="0" w:color="auto"/>
      </w:divBdr>
    </w:div>
    <w:div w:id="156390078">
      <w:bodyDiv w:val="1"/>
      <w:marLeft w:val="0"/>
      <w:marRight w:val="0"/>
      <w:marTop w:val="0"/>
      <w:marBottom w:val="0"/>
      <w:divBdr>
        <w:top w:val="none" w:sz="0" w:space="0" w:color="auto"/>
        <w:left w:val="none" w:sz="0" w:space="0" w:color="auto"/>
        <w:bottom w:val="none" w:sz="0" w:space="0" w:color="auto"/>
        <w:right w:val="none" w:sz="0" w:space="0" w:color="auto"/>
      </w:divBdr>
    </w:div>
    <w:div w:id="163447298">
      <w:bodyDiv w:val="1"/>
      <w:marLeft w:val="0"/>
      <w:marRight w:val="0"/>
      <w:marTop w:val="0"/>
      <w:marBottom w:val="0"/>
      <w:divBdr>
        <w:top w:val="none" w:sz="0" w:space="0" w:color="auto"/>
        <w:left w:val="none" w:sz="0" w:space="0" w:color="auto"/>
        <w:bottom w:val="none" w:sz="0" w:space="0" w:color="auto"/>
        <w:right w:val="none" w:sz="0" w:space="0" w:color="auto"/>
      </w:divBdr>
    </w:div>
    <w:div w:id="174737596">
      <w:bodyDiv w:val="1"/>
      <w:marLeft w:val="0"/>
      <w:marRight w:val="0"/>
      <w:marTop w:val="0"/>
      <w:marBottom w:val="0"/>
      <w:divBdr>
        <w:top w:val="none" w:sz="0" w:space="0" w:color="auto"/>
        <w:left w:val="none" w:sz="0" w:space="0" w:color="auto"/>
        <w:bottom w:val="none" w:sz="0" w:space="0" w:color="auto"/>
        <w:right w:val="none" w:sz="0" w:space="0" w:color="auto"/>
      </w:divBdr>
    </w:div>
    <w:div w:id="177932487">
      <w:bodyDiv w:val="1"/>
      <w:marLeft w:val="0"/>
      <w:marRight w:val="0"/>
      <w:marTop w:val="0"/>
      <w:marBottom w:val="0"/>
      <w:divBdr>
        <w:top w:val="none" w:sz="0" w:space="0" w:color="auto"/>
        <w:left w:val="none" w:sz="0" w:space="0" w:color="auto"/>
        <w:bottom w:val="none" w:sz="0" w:space="0" w:color="auto"/>
        <w:right w:val="none" w:sz="0" w:space="0" w:color="auto"/>
      </w:divBdr>
    </w:div>
    <w:div w:id="194539209">
      <w:bodyDiv w:val="1"/>
      <w:marLeft w:val="0"/>
      <w:marRight w:val="0"/>
      <w:marTop w:val="0"/>
      <w:marBottom w:val="0"/>
      <w:divBdr>
        <w:top w:val="none" w:sz="0" w:space="0" w:color="auto"/>
        <w:left w:val="none" w:sz="0" w:space="0" w:color="auto"/>
        <w:bottom w:val="none" w:sz="0" w:space="0" w:color="auto"/>
        <w:right w:val="none" w:sz="0" w:space="0" w:color="auto"/>
      </w:divBdr>
    </w:div>
    <w:div w:id="200016672">
      <w:bodyDiv w:val="1"/>
      <w:marLeft w:val="0"/>
      <w:marRight w:val="0"/>
      <w:marTop w:val="0"/>
      <w:marBottom w:val="0"/>
      <w:divBdr>
        <w:top w:val="none" w:sz="0" w:space="0" w:color="auto"/>
        <w:left w:val="none" w:sz="0" w:space="0" w:color="auto"/>
        <w:bottom w:val="none" w:sz="0" w:space="0" w:color="auto"/>
        <w:right w:val="none" w:sz="0" w:space="0" w:color="auto"/>
      </w:divBdr>
    </w:div>
    <w:div w:id="206066792">
      <w:bodyDiv w:val="1"/>
      <w:marLeft w:val="0"/>
      <w:marRight w:val="0"/>
      <w:marTop w:val="0"/>
      <w:marBottom w:val="0"/>
      <w:divBdr>
        <w:top w:val="none" w:sz="0" w:space="0" w:color="auto"/>
        <w:left w:val="none" w:sz="0" w:space="0" w:color="auto"/>
        <w:bottom w:val="none" w:sz="0" w:space="0" w:color="auto"/>
        <w:right w:val="none" w:sz="0" w:space="0" w:color="auto"/>
      </w:divBdr>
    </w:div>
    <w:div w:id="220363857">
      <w:bodyDiv w:val="1"/>
      <w:marLeft w:val="0"/>
      <w:marRight w:val="0"/>
      <w:marTop w:val="0"/>
      <w:marBottom w:val="0"/>
      <w:divBdr>
        <w:top w:val="none" w:sz="0" w:space="0" w:color="auto"/>
        <w:left w:val="none" w:sz="0" w:space="0" w:color="auto"/>
        <w:bottom w:val="none" w:sz="0" w:space="0" w:color="auto"/>
        <w:right w:val="none" w:sz="0" w:space="0" w:color="auto"/>
      </w:divBdr>
    </w:div>
    <w:div w:id="241259706">
      <w:bodyDiv w:val="1"/>
      <w:marLeft w:val="0"/>
      <w:marRight w:val="0"/>
      <w:marTop w:val="0"/>
      <w:marBottom w:val="0"/>
      <w:divBdr>
        <w:top w:val="none" w:sz="0" w:space="0" w:color="auto"/>
        <w:left w:val="none" w:sz="0" w:space="0" w:color="auto"/>
        <w:bottom w:val="none" w:sz="0" w:space="0" w:color="auto"/>
        <w:right w:val="none" w:sz="0" w:space="0" w:color="auto"/>
      </w:divBdr>
    </w:div>
    <w:div w:id="242184605">
      <w:bodyDiv w:val="1"/>
      <w:marLeft w:val="0"/>
      <w:marRight w:val="0"/>
      <w:marTop w:val="0"/>
      <w:marBottom w:val="0"/>
      <w:divBdr>
        <w:top w:val="none" w:sz="0" w:space="0" w:color="auto"/>
        <w:left w:val="none" w:sz="0" w:space="0" w:color="auto"/>
        <w:bottom w:val="none" w:sz="0" w:space="0" w:color="auto"/>
        <w:right w:val="none" w:sz="0" w:space="0" w:color="auto"/>
      </w:divBdr>
    </w:div>
    <w:div w:id="250049570">
      <w:bodyDiv w:val="1"/>
      <w:marLeft w:val="0"/>
      <w:marRight w:val="0"/>
      <w:marTop w:val="0"/>
      <w:marBottom w:val="0"/>
      <w:divBdr>
        <w:top w:val="none" w:sz="0" w:space="0" w:color="auto"/>
        <w:left w:val="none" w:sz="0" w:space="0" w:color="auto"/>
        <w:bottom w:val="none" w:sz="0" w:space="0" w:color="auto"/>
        <w:right w:val="none" w:sz="0" w:space="0" w:color="auto"/>
      </w:divBdr>
    </w:div>
    <w:div w:id="255872342">
      <w:bodyDiv w:val="1"/>
      <w:marLeft w:val="0"/>
      <w:marRight w:val="0"/>
      <w:marTop w:val="0"/>
      <w:marBottom w:val="0"/>
      <w:divBdr>
        <w:top w:val="none" w:sz="0" w:space="0" w:color="auto"/>
        <w:left w:val="none" w:sz="0" w:space="0" w:color="auto"/>
        <w:bottom w:val="none" w:sz="0" w:space="0" w:color="auto"/>
        <w:right w:val="none" w:sz="0" w:space="0" w:color="auto"/>
      </w:divBdr>
    </w:div>
    <w:div w:id="263733313">
      <w:bodyDiv w:val="1"/>
      <w:marLeft w:val="0"/>
      <w:marRight w:val="0"/>
      <w:marTop w:val="0"/>
      <w:marBottom w:val="0"/>
      <w:divBdr>
        <w:top w:val="none" w:sz="0" w:space="0" w:color="auto"/>
        <w:left w:val="none" w:sz="0" w:space="0" w:color="auto"/>
        <w:bottom w:val="none" w:sz="0" w:space="0" w:color="auto"/>
        <w:right w:val="none" w:sz="0" w:space="0" w:color="auto"/>
      </w:divBdr>
    </w:div>
    <w:div w:id="271789402">
      <w:bodyDiv w:val="1"/>
      <w:marLeft w:val="0"/>
      <w:marRight w:val="0"/>
      <w:marTop w:val="0"/>
      <w:marBottom w:val="0"/>
      <w:divBdr>
        <w:top w:val="none" w:sz="0" w:space="0" w:color="auto"/>
        <w:left w:val="none" w:sz="0" w:space="0" w:color="auto"/>
        <w:bottom w:val="none" w:sz="0" w:space="0" w:color="auto"/>
        <w:right w:val="none" w:sz="0" w:space="0" w:color="auto"/>
      </w:divBdr>
    </w:div>
    <w:div w:id="275256143">
      <w:bodyDiv w:val="1"/>
      <w:marLeft w:val="0"/>
      <w:marRight w:val="0"/>
      <w:marTop w:val="0"/>
      <w:marBottom w:val="0"/>
      <w:divBdr>
        <w:top w:val="none" w:sz="0" w:space="0" w:color="auto"/>
        <w:left w:val="none" w:sz="0" w:space="0" w:color="auto"/>
        <w:bottom w:val="none" w:sz="0" w:space="0" w:color="auto"/>
        <w:right w:val="none" w:sz="0" w:space="0" w:color="auto"/>
      </w:divBdr>
    </w:div>
    <w:div w:id="278998088">
      <w:bodyDiv w:val="1"/>
      <w:marLeft w:val="0"/>
      <w:marRight w:val="0"/>
      <w:marTop w:val="0"/>
      <w:marBottom w:val="0"/>
      <w:divBdr>
        <w:top w:val="none" w:sz="0" w:space="0" w:color="auto"/>
        <w:left w:val="none" w:sz="0" w:space="0" w:color="auto"/>
        <w:bottom w:val="none" w:sz="0" w:space="0" w:color="auto"/>
        <w:right w:val="none" w:sz="0" w:space="0" w:color="auto"/>
      </w:divBdr>
    </w:div>
    <w:div w:id="280260056">
      <w:bodyDiv w:val="1"/>
      <w:marLeft w:val="0"/>
      <w:marRight w:val="0"/>
      <w:marTop w:val="0"/>
      <w:marBottom w:val="0"/>
      <w:divBdr>
        <w:top w:val="none" w:sz="0" w:space="0" w:color="auto"/>
        <w:left w:val="none" w:sz="0" w:space="0" w:color="auto"/>
        <w:bottom w:val="none" w:sz="0" w:space="0" w:color="auto"/>
        <w:right w:val="none" w:sz="0" w:space="0" w:color="auto"/>
      </w:divBdr>
    </w:div>
    <w:div w:id="288827901">
      <w:bodyDiv w:val="1"/>
      <w:marLeft w:val="0"/>
      <w:marRight w:val="0"/>
      <w:marTop w:val="0"/>
      <w:marBottom w:val="0"/>
      <w:divBdr>
        <w:top w:val="none" w:sz="0" w:space="0" w:color="auto"/>
        <w:left w:val="none" w:sz="0" w:space="0" w:color="auto"/>
        <w:bottom w:val="none" w:sz="0" w:space="0" w:color="auto"/>
        <w:right w:val="none" w:sz="0" w:space="0" w:color="auto"/>
      </w:divBdr>
    </w:div>
    <w:div w:id="289868282">
      <w:bodyDiv w:val="1"/>
      <w:marLeft w:val="0"/>
      <w:marRight w:val="0"/>
      <w:marTop w:val="0"/>
      <w:marBottom w:val="0"/>
      <w:divBdr>
        <w:top w:val="none" w:sz="0" w:space="0" w:color="auto"/>
        <w:left w:val="none" w:sz="0" w:space="0" w:color="auto"/>
        <w:bottom w:val="none" w:sz="0" w:space="0" w:color="auto"/>
        <w:right w:val="none" w:sz="0" w:space="0" w:color="auto"/>
      </w:divBdr>
    </w:div>
    <w:div w:id="315299635">
      <w:bodyDiv w:val="1"/>
      <w:marLeft w:val="0"/>
      <w:marRight w:val="0"/>
      <w:marTop w:val="0"/>
      <w:marBottom w:val="0"/>
      <w:divBdr>
        <w:top w:val="none" w:sz="0" w:space="0" w:color="auto"/>
        <w:left w:val="none" w:sz="0" w:space="0" w:color="auto"/>
        <w:bottom w:val="none" w:sz="0" w:space="0" w:color="auto"/>
        <w:right w:val="none" w:sz="0" w:space="0" w:color="auto"/>
      </w:divBdr>
    </w:div>
    <w:div w:id="330068637">
      <w:bodyDiv w:val="1"/>
      <w:marLeft w:val="0"/>
      <w:marRight w:val="0"/>
      <w:marTop w:val="0"/>
      <w:marBottom w:val="0"/>
      <w:divBdr>
        <w:top w:val="none" w:sz="0" w:space="0" w:color="auto"/>
        <w:left w:val="none" w:sz="0" w:space="0" w:color="auto"/>
        <w:bottom w:val="none" w:sz="0" w:space="0" w:color="auto"/>
        <w:right w:val="none" w:sz="0" w:space="0" w:color="auto"/>
      </w:divBdr>
    </w:div>
    <w:div w:id="331832971">
      <w:bodyDiv w:val="1"/>
      <w:marLeft w:val="0"/>
      <w:marRight w:val="0"/>
      <w:marTop w:val="0"/>
      <w:marBottom w:val="0"/>
      <w:divBdr>
        <w:top w:val="none" w:sz="0" w:space="0" w:color="auto"/>
        <w:left w:val="none" w:sz="0" w:space="0" w:color="auto"/>
        <w:bottom w:val="none" w:sz="0" w:space="0" w:color="auto"/>
        <w:right w:val="none" w:sz="0" w:space="0" w:color="auto"/>
      </w:divBdr>
    </w:div>
    <w:div w:id="338388627">
      <w:bodyDiv w:val="1"/>
      <w:marLeft w:val="0"/>
      <w:marRight w:val="0"/>
      <w:marTop w:val="0"/>
      <w:marBottom w:val="0"/>
      <w:divBdr>
        <w:top w:val="none" w:sz="0" w:space="0" w:color="auto"/>
        <w:left w:val="none" w:sz="0" w:space="0" w:color="auto"/>
        <w:bottom w:val="none" w:sz="0" w:space="0" w:color="auto"/>
        <w:right w:val="none" w:sz="0" w:space="0" w:color="auto"/>
      </w:divBdr>
    </w:div>
    <w:div w:id="339431074">
      <w:bodyDiv w:val="1"/>
      <w:marLeft w:val="0"/>
      <w:marRight w:val="0"/>
      <w:marTop w:val="0"/>
      <w:marBottom w:val="0"/>
      <w:divBdr>
        <w:top w:val="none" w:sz="0" w:space="0" w:color="auto"/>
        <w:left w:val="none" w:sz="0" w:space="0" w:color="auto"/>
        <w:bottom w:val="none" w:sz="0" w:space="0" w:color="auto"/>
        <w:right w:val="none" w:sz="0" w:space="0" w:color="auto"/>
      </w:divBdr>
    </w:div>
    <w:div w:id="339434373">
      <w:bodyDiv w:val="1"/>
      <w:marLeft w:val="0"/>
      <w:marRight w:val="0"/>
      <w:marTop w:val="0"/>
      <w:marBottom w:val="0"/>
      <w:divBdr>
        <w:top w:val="none" w:sz="0" w:space="0" w:color="auto"/>
        <w:left w:val="none" w:sz="0" w:space="0" w:color="auto"/>
        <w:bottom w:val="none" w:sz="0" w:space="0" w:color="auto"/>
        <w:right w:val="none" w:sz="0" w:space="0" w:color="auto"/>
      </w:divBdr>
    </w:div>
    <w:div w:id="344096608">
      <w:bodyDiv w:val="1"/>
      <w:marLeft w:val="0"/>
      <w:marRight w:val="0"/>
      <w:marTop w:val="0"/>
      <w:marBottom w:val="0"/>
      <w:divBdr>
        <w:top w:val="none" w:sz="0" w:space="0" w:color="auto"/>
        <w:left w:val="none" w:sz="0" w:space="0" w:color="auto"/>
        <w:bottom w:val="none" w:sz="0" w:space="0" w:color="auto"/>
        <w:right w:val="none" w:sz="0" w:space="0" w:color="auto"/>
      </w:divBdr>
    </w:div>
    <w:div w:id="348146112">
      <w:bodyDiv w:val="1"/>
      <w:marLeft w:val="0"/>
      <w:marRight w:val="0"/>
      <w:marTop w:val="0"/>
      <w:marBottom w:val="0"/>
      <w:divBdr>
        <w:top w:val="none" w:sz="0" w:space="0" w:color="auto"/>
        <w:left w:val="none" w:sz="0" w:space="0" w:color="auto"/>
        <w:bottom w:val="none" w:sz="0" w:space="0" w:color="auto"/>
        <w:right w:val="none" w:sz="0" w:space="0" w:color="auto"/>
      </w:divBdr>
    </w:div>
    <w:div w:id="368846299">
      <w:bodyDiv w:val="1"/>
      <w:marLeft w:val="0"/>
      <w:marRight w:val="0"/>
      <w:marTop w:val="0"/>
      <w:marBottom w:val="0"/>
      <w:divBdr>
        <w:top w:val="none" w:sz="0" w:space="0" w:color="auto"/>
        <w:left w:val="none" w:sz="0" w:space="0" w:color="auto"/>
        <w:bottom w:val="none" w:sz="0" w:space="0" w:color="auto"/>
        <w:right w:val="none" w:sz="0" w:space="0" w:color="auto"/>
      </w:divBdr>
    </w:div>
    <w:div w:id="368913949">
      <w:bodyDiv w:val="1"/>
      <w:marLeft w:val="0"/>
      <w:marRight w:val="0"/>
      <w:marTop w:val="0"/>
      <w:marBottom w:val="0"/>
      <w:divBdr>
        <w:top w:val="none" w:sz="0" w:space="0" w:color="auto"/>
        <w:left w:val="none" w:sz="0" w:space="0" w:color="auto"/>
        <w:bottom w:val="none" w:sz="0" w:space="0" w:color="auto"/>
        <w:right w:val="none" w:sz="0" w:space="0" w:color="auto"/>
      </w:divBdr>
    </w:div>
    <w:div w:id="372386520">
      <w:bodyDiv w:val="1"/>
      <w:marLeft w:val="0"/>
      <w:marRight w:val="0"/>
      <w:marTop w:val="0"/>
      <w:marBottom w:val="0"/>
      <w:divBdr>
        <w:top w:val="none" w:sz="0" w:space="0" w:color="auto"/>
        <w:left w:val="none" w:sz="0" w:space="0" w:color="auto"/>
        <w:bottom w:val="none" w:sz="0" w:space="0" w:color="auto"/>
        <w:right w:val="none" w:sz="0" w:space="0" w:color="auto"/>
      </w:divBdr>
    </w:div>
    <w:div w:id="391538255">
      <w:bodyDiv w:val="1"/>
      <w:marLeft w:val="0"/>
      <w:marRight w:val="0"/>
      <w:marTop w:val="0"/>
      <w:marBottom w:val="0"/>
      <w:divBdr>
        <w:top w:val="none" w:sz="0" w:space="0" w:color="auto"/>
        <w:left w:val="none" w:sz="0" w:space="0" w:color="auto"/>
        <w:bottom w:val="none" w:sz="0" w:space="0" w:color="auto"/>
        <w:right w:val="none" w:sz="0" w:space="0" w:color="auto"/>
      </w:divBdr>
    </w:div>
    <w:div w:id="392121409">
      <w:bodyDiv w:val="1"/>
      <w:marLeft w:val="0"/>
      <w:marRight w:val="0"/>
      <w:marTop w:val="0"/>
      <w:marBottom w:val="0"/>
      <w:divBdr>
        <w:top w:val="none" w:sz="0" w:space="0" w:color="auto"/>
        <w:left w:val="none" w:sz="0" w:space="0" w:color="auto"/>
        <w:bottom w:val="none" w:sz="0" w:space="0" w:color="auto"/>
        <w:right w:val="none" w:sz="0" w:space="0" w:color="auto"/>
      </w:divBdr>
    </w:div>
    <w:div w:id="392393715">
      <w:bodyDiv w:val="1"/>
      <w:marLeft w:val="0"/>
      <w:marRight w:val="0"/>
      <w:marTop w:val="0"/>
      <w:marBottom w:val="0"/>
      <w:divBdr>
        <w:top w:val="none" w:sz="0" w:space="0" w:color="auto"/>
        <w:left w:val="none" w:sz="0" w:space="0" w:color="auto"/>
        <w:bottom w:val="none" w:sz="0" w:space="0" w:color="auto"/>
        <w:right w:val="none" w:sz="0" w:space="0" w:color="auto"/>
      </w:divBdr>
    </w:div>
    <w:div w:id="400298814">
      <w:bodyDiv w:val="1"/>
      <w:marLeft w:val="0"/>
      <w:marRight w:val="0"/>
      <w:marTop w:val="0"/>
      <w:marBottom w:val="0"/>
      <w:divBdr>
        <w:top w:val="none" w:sz="0" w:space="0" w:color="auto"/>
        <w:left w:val="none" w:sz="0" w:space="0" w:color="auto"/>
        <w:bottom w:val="none" w:sz="0" w:space="0" w:color="auto"/>
        <w:right w:val="none" w:sz="0" w:space="0" w:color="auto"/>
      </w:divBdr>
    </w:div>
    <w:div w:id="409157802">
      <w:bodyDiv w:val="1"/>
      <w:marLeft w:val="0"/>
      <w:marRight w:val="0"/>
      <w:marTop w:val="0"/>
      <w:marBottom w:val="0"/>
      <w:divBdr>
        <w:top w:val="none" w:sz="0" w:space="0" w:color="auto"/>
        <w:left w:val="none" w:sz="0" w:space="0" w:color="auto"/>
        <w:bottom w:val="none" w:sz="0" w:space="0" w:color="auto"/>
        <w:right w:val="none" w:sz="0" w:space="0" w:color="auto"/>
      </w:divBdr>
    </w:div>
    <w:div w:id="430130455">
      <w:bodyDiv w:val="1"/>
      <w:marLeft w:val="0"/>
      <w:marRight w:val="0"/>
      <w:marTop w:val="0"/>
      <w:marBottom w:val="0"/>
      <w:divBdr>
        <w:top w:val="none" w:sz="0" w:space="0" w:color="auto"/>
        <w:left w:val="none" w:sz="0" w:space="0" w:color="auto"/>
        <w:bottom w:val="none" w:sz="0" w:space="0" w:color="auto"/>
        <w:right w:val="none" w:sz="0" w:space="0" w:color="auto"/>
      </w:divBdr>
    </w:div>
    <w:div w:id="438257058">
      <w:bodyDiv w:val="1"/>
      <w:marLeft w:val="0"/>
      <w:marRight w:val="0"/>
      <w:marTop w:val="0"/>
      <w:marBottom w:val="0"/>
      <w:divBdr>
        <w:top w:val="none" w:sz="0" w:space="0" w:color="auto"/>
        <w:left w:val="none" w:sz="0" w:space="0" w:color="auto"/>
        <w:bottom w:val="none" w:sz="0" w:space="0" w:color="auto"/>
        <w:right w:val="none" w:sz="0" w:space="0" w:color="auto"/>
      </w:divBdr>
    </w:div>
    <w:div w:id="455367036">
      <w:bodyDiv w:val="1"/>
      <w:marLeft w:val="0"/>
      <w:marRight w:val="0"/>
      <w:marTop w:val="0"/>
      <w:marBottom w:val="0"/>
      <w:divBdr>
        <w:top w:val="none" w:sz="0" w:space="0" w:color="auto"/>
        <w:left w:val="none" w:sz="0" w:space="0" w:color="auto"/>
        <w:bottom w:val="none" w:sz="0" w:space="0" w:color="auto"/>
        <w:right w:val="none" w:sz="0" w:space="0" w:color="auto"/>
      </w:divBdr>
    </w:div>
    <w:div w:id="461583785">
      <w:bodyDiv w:val="1"/>
      <w:marLeft w:val="0"/>
      <w:marRight w:val="0"/>
      <w:marTop w:val="0"/>
      <w:marBottom w:val="0"/>
      <w:divBdr>
        <w:top w:val="none" w:sz="0" w:space="0" w:color="auto"/>
        <w:left w:val="none" w:sz="0" w:space="0" w:color="auto"/>
        <w:bottom w:val="none" w:sz="0" w:space="0" w:color="auto"/>
        <w:right w:val="none" w:sz="0" w:space="0" w:color="auto"/>
      </w:divBdr>
    </w:div>
    <w:div w:id="471019910">
      <w:bodyDiv w:val="1"/>
      <w:marLeft w:val="0"/>
      <w:marRight w:val="0"/>
      <w:marTop w:val="0"/>
      <w:marBottom w:val="0"/>
      <w:divBdr>
        <w:top w:val="none" w:sz="0" w:space="0" w:color="auto"/>
        <w:left w:val="none" w:sz="0" w:space="0" w:color="auto"/>
        <w:bottom w:val="none" w:sz="0" w:space="0" w:color="auto"/>
        <w:right w:val="none" w:sz="0" w:space="0" w:color="auto"/>
      </w:divBdr>
    </w:div>
    <w:div w:id="471598601">
      <w:bodyDiv w:val="1"/>
      <w:marLeft w:val="0"/>
      <w:marRight w:val="0"/>
      <w:marTop w:val="0"/>
      <w:marBottom w:val="0"/>
      <w:divBdr>
        <w:top w:val="none" w:sz="0" w:space="0" w:color="auto"/>
        <w:left w:val="none" w:sz="0" w:space="0" w:color="auto"/>
        <w:bottom w:val="none" w:sz="0" w:space="0" w:color="auto"/>
        <w:right w:val="none" w:sz="0" w:space="0" w:color="auto"/>
      </w:divBdr>
    </w:div>
    <w:div w:id="475688702">
      <w:bodyDiv w:val="1"/>
      <w:marLeft w:val="0"/>
      <w:marRight w:val="0"/>
      <w:marTop w:val="0"/>
      <w:marBottom w:val="0"/>
      <w:divBdr>
        <w:top w:val="none" w:sz="0" w:space="0" w:color="auto"/>
        <w:left w:val="none" w:sz="0" w:space="0" w:color="auto"/>
        <w:bottom w:val="none" w:sz="0" w:space="0" w:color="auto"/>
        <w:right w:val="none" w:sz="0" w:space="0" w:color="auto"/>
      </w:divBdr>
    </w:div>
    <w:div w:id="495805984">
      <w:bodyDiv w:val="1"/>
      <w:marLeft w:val="0"/>
      <w:marRight w:val="0"/>
      <w:marTop w:val="0"/>
      <w:marBottom w:val="0"/>
      <w:divBdr>
        <w:top w:val="none" w:sz="0" w:space="0" w:color="auto"/>
        <w:left w:val="none" w:sz="0" w:space="0" w:color="auto"/>
        <w:bottom w:val="none" w:sz="0" w:space="0" w:color="auto"/>
        <w:right w:val="none" w:sz="0" w:space="0" w:color="auto"/>
      </w:divBdr>
    </w:div>
    <w:div w:id="500699693">
      <w:bodyDiv w:val="1"/>
      <w:marLeft w:val="0"/>
      <w:marRight w:val="0"/>
      <w:marTop w:val="0"/>
      <w:marBottom w:val="0"/>
      <w:divBdr>
        <w:top w:val="none" w:sz="0" w:space="0" w:color="auto"/>
        <w:left w:val="none" w:sz="0" w:space="0" w:color="auto"/>
        <w:bottom w:val="none" w:sz="0" w:space="0" w:color="auto"/>
        <w:right w:val="none" w:sz="0" w:space="0" w:color="auto"/>
      </w:divBdr>
    </w:div>
    <w:div w:id="502818226">
      <w:bodyDiv w:val="1"/>
      <w:marLeft w:val="0"/>
      <w:marRight w:val="0"/>
      <w:marTop w:val="0"/>
      <w:marBottom w:val="0"/>
      <w:divBdr>
        <w:top w:val="none" w:sz="0" w:space="0" w:color="auto"/>
        <w:left w:val="none" w:sz="0" w:space="0" w:color="auto"/>
        <w:bottom w:val="none" w:sz="0" w:space="0" w:color="auto"/>
        <w:right w:val="none" w:sz="0" w:space="0" w:color="auto"/>
      </w:divBdr>
    </w:div>
    <w:div w:id="505752518">
      <w:bodyDiv w:val="1"/>
      <w:marLeft w:val="0"/>
      <w:marRight w:val="0"/>
      <w:marTop w:val="0"/>
      <w:marBottom w:val="0"/>
      <w:divBdr>
        <w:top w:val="none" w:sz="0" w:space="0" w:color="auto"/>
        <w:left w:val="none" w:sz="0" w:space="0" w:color="auto"/>
        <w:bottom w:val="none" w:sz="0" w:space="0" w:color="auto"/>
        <w:right w:val="none" w:sz="0" w:space="0" w:color="auto"/>
      </w:divBdr>
    </w:div>
    <w:div w:id="514075430">
      <w:bodyDiv w:val="1"/>
      <w:marLeft w:val="0"/>
      <w:marRight w:val="0"/>
      <w:marTop w:val="0"/>
      <w:marBottom w:val="0"/>
      <w:divBdr>
        <w:top w:val="none" w:sz="0" w:space="0" w:color="auto"/>
        <w:left w:val="none" w:sz="0" w:space="0" w:color="auto"/>
        <w:bottom w:val="none" w:sz="0" w:space="0" w:color="auto"/>
        <w:right w:val="none" w:sz="0" w:space="0" w:color="auto"/>
      </w:divBdr>
    </w:div>
    <w:div w:id="515849884">
      <w:bodyDiv w:val="1"/>
      <w:marLeft w:val="0"/>
      <w:marRight w:val="0"/>
      <w:marTop w:val="0"/>
      <w:marBottom w:val="0"/>
      <w:divBdr>
        <w:top w:val="none" w:sz="0" w:space="0" w:color="auto"/>
        <w:left w:val="none" w:sz="0" w:space="0" w:color="auto"/>
        <w:bottom w:val="none" w:sz="0" w:space="0" w:color="auto"/>
        <w:right w:val="none" w:sz="0" w:space="0" w:color="auto"/>
      </w:divBdr>
    </w:div>
    <w:div w:id="516504462">
      <w:bodyDiv w:val="1"/>
      <w:marLeft w:val="0"/>
      <w:marRight w:val="0"/>
      <w:marTop w:val="0"/>
      <w:marBottom w:val="0"/>
      <w:divBdr>
        <w:top w:val="none" w:sz="0" w:space="0" w:color="auto"/>
        <w:left w:val="none" w:sz="0" w:space="0" w:color="auto"/>
        <w:bottom w:val="none" w:sz="0" w:space="0" w:color="auto"/>
        <w:right w:val="none" w:sz="0" w:space="0" w:color="auto"/>
      </w:divBdr>
    </w:div>
    <w:div w:id="525367151">
      <w:bodyDiv w:val="1"/>
      <w:marLeft w:val="0"/>
      <w:marRight w:val="0"/>
      <w:marTop w:val="0"/>
      <w:marBottom w:val="0"/>
      <w:divBdr>
        <w:top w:val="none" w:sz="0" w:space="0" w:color="auto"/>
        <w:left w:val="none" w:sz="0" w:space="0" w:color="auto"/>
        <w:bottom w:val="none" w:sz="0" w:space="0" w:color="auto"/>
        <w:right w:val="none" w:sz="0" w:space="0" w:color="auto"/>
      </w:divBdr>
    </w:div>
    <w:div w:id="527985053">
      <w:bodyDiv w:val="1"/>
      <w:marLeft w:val="0"/>
      <w:marRight w:val="0"/>
      <w:marTop w:val="0"/>
      <w:marBottom w:val="0"/>
      <w:divBdr>
        <w:top w:val="none" w:sz="0" w:space="0" w:color="auto"/>
        <w:left w:val="none" w:sz="0" w:space="0" w:color="auto"/>
        <w:bottom w:val="none" w:sz="0" w:space="0" w:color="auto"/>
        <w:right w:val="none" w:sz="0" w:space="0" w:color="auto"/>
      </w:divBdr>
    </w:div>
    <w:div w:id="528032946">
      <w:bodyDiv w:val="1"/>
      <w:marLeft w:val="0"/>
      <w:marRight w:val="0"/>
      <w:marTop w:val="0"/>
      <w:marBottom w:val="0"/>
      <w:divBdr>
        <w:top w:val="none" w:sz="0" w:space="0" w:color="auto"/>
        <w:left w:val="none" w:sz="0" w:space="0" w:color="auto"/>
        <w:bottom w:val="none" w:sz="0" w:space="0" w:color="auto"/>
        <w:right w:val="none" w:sz="0" w:space="0" w:color="auto"/>
      </w:divBdr>
    </w:div>
    <w:div w:id="537205176">
      <w:bodyDiv w:val="1"/>
      <w:marLeft w:val="0"/>
      <w:marRight w:val="0"/>
      <w:marTop w:val="0"/>
      <w:marBottom w:val="0"/>
      <w:divBdr>
        <w:top w:val="none" w:sz="0" w:space="0" w:color="auto"/>
        <w:left w:val="none" w:sz="0" w:space="0" w:color="auto"/>
        <w:bottom w:val="none" w:sz="0" w:space="0" w:color="auto"/>
        <w:right w:val="none" w:sz="0" w:space="0" w:color="auto"/>
      </w:divBdr>
    </w:div>
    <w:div w:id="561985183">
      <w:bodyDiv w:val="1"/>
      <w:marLeft w:val="0"/>
      <w:marRight w:val="0"/>
      <w:marTop w:val="0"/>
      <w:marBottom w:val="0"/>
      <w:divBdr>
        <w:top w:val="none" w:sz="0" w:space="0" w:color="auto"/>
        <w:left w:val="none" w:sz="0" w:space="0" w:color="auto"/>
        <w:bottom w:val="none" w:sz="0" w:space="0" w:color="auto"/>
        <w:right w:val="none" w:sz="0" w:space="0" w:color="auto"/>
      </w:divBdr>
    </w:div>
    <w:div w:id="589041732">
      <w:bodyDiv w:val="1"/>
      <w:marLeft w:val="0"/>
      <w:marRight w:val="0"/>
      <w:marTop w:val="0"/>
      <w:marBottom w:val="0"/>
      <w:divBdr>
        <w:top w:val="none" w:sz="0" w:space="0" w:color="auto"/>
        <w:left w:val="none" w:sz="0" w:space="0" w:color="auto"/>
        <w:bottom w:val="none" w:sz="0" w:space="0" w:color="auto"/>
        <w:right w:val="none" w:sz="0" w:space="0" w:color="auto"/>
      </w:divBdr>
    </w:div>
    <w:div w:id="592206398">
      <w:bodyDiv w:val="1"/>
      <w:marLeft w:val="0"/>
      <w:marRight w:val="0"/>
      <w:marTop w:val="0"/>
      <w:marBottom w:val="0"/>
      <w:divBdr>
        <w:top w:val="none" w:sz="0" w:space="0" w:color="auto"/>
        <w:left w:val="none" w:sz="0" w:space="0" w:color="auto"/>
        <w:bottom w:val="none" w:sz="0" w:space="0" w:color="auto"/>
        <w:right w:val="none" w:sz="0" w:space="0" w:color="auto"/>
      </w:divBdr>
    </w:div>
    <w:div w:id="618606295">
      <w:bodyDiv w:val="1"/>
      <w:marLeft w:val="0"/>
      <w:marRight w:val="0"/>
      <w:marTop w:val="0"/>
      <w:marBottom w:val="0"/>
      <w:divBdr>
        <w:top w:val="none" w:sz="0" w:space="0" w:color="auto"/>
        <w:left w:val="none" w:sz="0" w:space="0" w:color="auto"/>
        <w:bottom w:val="none" w:sz="0" w:space="0" w:color="auto"/>
        <w:right w:val="none" w:sz="0" w:space="0" w:color="auto"/>
      </w:divBdr>
    </w:div>
    <w:div w:id="623660786">
      <w:bodyDiv w:val="1"/>
      <w:marLeft w:val="0"/>
      <w:marRight w:val="0"/>
      <w:marTop w:val="0"/>
      <w:marBottom w:val="0"/>
      <w:divBdr>
        <w:top w:val="none" w:sz="0" w:space="0" w:color="auto"/>
        <w:left w:val="none" w:sz="0" w:space="0" w:color="auto"/>
        <w:bottom w:val="none" w:sz="0" w:space="0" w:color="auto"/>
        <w:right w:val="none" w:sz="0" w:space="0" w:color="auto"/>
      </w:divBdr>
    </w:div>
    <w:div w:id="623775279">
      <w:bodyDiv w:val="1"/>
      <w:marLeft w:val="0"/>
      <w:marRight w:val="0"/>
      <w:marTop w:val="0"/>
      <w:marBottom w:val="0"/>
      <w:divBdr>
        <w:top w:val="none" w:sz="0" w:space="0" w:color="auto"/>
        <w:left w:val="none" w:sz="0" w:space="0" w:color="auto"/>
        <w:bottom w:val="none" w:sz="0" w:space="0" w:color="auto"/>
        <w:right w:val="none" w:sz="0" w:space="0" w:color="auto"/>
      </w:divBdr>
    </w:div>
    <w:div w:id="635179107">
      <w:bodyDiv w:val="1"/>
      <w:marLeft w:val="0"/>
      <w:marRight w:val="0"/>
      <w:marTop w:val="0"/>
      <w:marBottom w:val="0"/>
      <w:divBdr>
        <w:top w:val="none" w:sz="0" w:space="0" w:color="auto"/>
        <w:left w:val="none" w:sz="0" w:space="0" w:color="auto"/>
        <w:bottom w:val="none" w:sz="0" w:space="0" w:color="auto"/>
        <w:right w:val="none" w:sz="0" w:space="0" w:color="auto"/>
      </w:divBdr>
    </w:div>
    <w:div w:id="651299295">
      <w:bodyDiv w:val="1"/>
      <w:marLeft w:val="0"/>
      <w:marRight w:val="0"/>
      <w:marTop w:val="0"/>
      <w:marBottom w:val="0"/>
      <w:divBdr>
        <w:top w:val="none" w:sz="0" w:space="0" w:color="auto"/>
        <w:left w:val="none" w:sz="0" w:space="0" w:color="auto"/>
        <w:bottom w:val="none" w:sz="0" w:space="0" w:color="auto"/>
        <w:right w:val="none" w:sz="0" w:space="0" w:color="auto"/>
      </w:divBdr>
    </w:div>
    <w:div w:id="655574539">
      <w:bodyDiv w:val="1"/>
      <w:marLeft w:val="0"/>
      <w:marRight w:val="0"/>
      <w:marTop w:val="0"/>
      <w:marBottom w:val="0"/>
      <w:divBdr>
        <w:top w:val="none" w:sz="0" w:space="0" w:color="auto"/>
        <w:left w:val="none" w:sz="0" w:space="0" w:color="auto"/>
        <w:bottom w:val="none" w:sz="0" w:space="0" w:color="auto"/>
        <w:right w:val="none" w:sz="0" w:space="0" w:color="auto"/>
      </w:divBdr>
    </w:div>
    <w:div w:id="683828006">
      <w:bodyDiv w:val="1"/>
      <w:marLeft w:val="0"/>
      <w:marRight w:val="0"/>
      <w:marTop w:val="0"/>
      <w:marBottom w:val="0"/>
      <w:divBdr>
        <w:top w:val="none" w:sz="0" w:space="0" w:color="auto"/>
        <w:left w:val="none" w:sz="0" w:space="0" w:color="auto"/>
        <w:bottom w:val="none" w:sz="0" w:space="0" w:color="auto"/>
        <w:right w:val="none" w:sz="0" w:space="0" w:color="auto"/>
      </w:divBdr>
    </w:div>
    <w:div w:id="697120343">
      <w:bodyDiv w:val="1"/>
      <w:marLeft w:val="0"/>
      <w:marRight w:val="0"/>
      <w:marTop w:val="0"/>
      <w:marBottom w:val="0"/>
      <w:divBdr>
        <w:top w:val="none" w:sz="0" w:space="0" w:color="auto"/>
        <w:left w:val="none" w:sz="0" w:space="0" w:color="auto"/>
        <w:bottom w:val="none" w:sz="0" w:space="0" w:color="auto"/>
        <w:right w:val="none" w:sz="0" w:space="0" w:color="auto"/>
      </w:divBdr>
    </w:div>
    <w:div w:id="697123332">
      <w:bodyDiv w:val="1"/>
      <w:marLeft w:val="0"/>
      <w:marRight w:val="0"/>
      <w:marTop w:val="0"/>
      <w:marBottom w:val="0"/>
      <w:divBdr>
        <w:top w:val="none" w:sz="0" w:space="0" w:color="auto"/>
        <w:left w:val="none" w:sz="0" w:space="0" w:color="auto"/>
        <w:bottom w:val="none" w:sz="0" w:space="0" w:color="auto"/>
        <w:right w:val="none" w:sz="0" w:space="0" w:color="auto"/>
      </w:divBdr>
    </w:div>
    <w:div w:id="719129457">
      <w:bodyDiv w:val="1"/>
      <w:marLeft w:val="0"/>
      <w:marRight w:val="0"/>
      <w:marTop w:val="0"/>
      <w:marBottom w:val="0"/>
      <w:divBdr>
        <w:top w:val="none" w:sz="0" w:space="0" w:color="auto"/>
        <w:left w:val="none" w:sz="0" w:space="0" w:color="auto"/>
        <w:bottom w:val="none" w:sz="0" w:space="0" w:color="auto"/>
        <w:right w:val="none" w:sz="0" w:space="0" w:color="auto"/>
      </w:divBdr>
    </w:div>
    <w:div w:id="726492825">
      <w:bodyDiv w:val="1"/>
      <w:marLeft w:val="0"/>
      <w:marRight w:val="0"/>
      <w:marTop w:val="0"/>
      <w:marBottom w:val="0"/>
      <w:divBdr>
        <w:top w:val="none" w:sz="0" w:space="0" w:color="auto"/>
        <w:left w:val="none" w:sz="0" w:space="0" w:color="auto"/>
        <w:bottom w:val="none" w:sz="0" w:space="0" w:color="auto"/>
        <w:right w:val="none" w:sz="0" w:space="0" w:color="auto"/>
      </w:divBdr>
    </w:div>
    <w:div w:id="745692289">
      <w:bodyDiv w:val="1"/>
      <w:marLeft w:val="0"/>
      <w:marRight w:val="0"/>
      <w:marTop w:val="0"/>
      <w:marBottom w:val="0"/>
      <w:divBdr>
        <w:top w:val="none" w:sz="0" w:space="0" w:color="auto"/>
        <w:left w:val="none" w:sz="0" w:space="0" w:color="auto"/>
        <w:bottom w:val="none" w:sz="0" w:space="0" w:color="auto"/>
        <w:right w:val="none" w:sz="0" w:space="0" w:color="auto"/>
      </w:divBdr>
    </w:div>
    <w:div w:id="748573155">
      <w:bodyDiv w:val="1"/>
      <w:marLeft w:val="0"/>
      <w:marRight w:val="0"/>
      <w:marTop w:val="0"/>
      <w:marBottom w:val="0"/>
      <w:divBdr>
        <w:top w:val="none" w:sz="0" w:space="0" w:color="auto"/>
        <w:left w:val="none" w:sz="0" w:space="0" w:color="auto"/>
        <w:bottom w:val="none" w:sz="0" w:space="0" w:color="auto"/>
        <w:right w:val="none" w:sz="0" w:space="0" w:color="auto"/>
      </w:divBdr>
    </w:div>
    <w:div w:id="754014403">
      <w:bodyDiv w:val="1"/>
      <w:marLeft w:val="0"/>
      <w:marRight w:val="0"/>
      <w:marTop w:val="0"/>
      <w:marBottom w:val="0"/>
      <w:divBdr>
        <w:top w:val="none" w:sz="0" w:space="0" w:color="auto"/>
        <w:left w:val="none" w:sz="0" w:space="0" w:color="auto"/>
        <w:bottom w:val="none" w:sz="0" w:space="0" w:color="auto"/>
        <w:right w:val="none" w:sz="0" w:space="0" w:color="auto"/>
      </w:divBdr>
    </w:div>
    <w:div w:id="773212731">
      <w:bodyDiv w:val="1"/>
      <w:marLeft w:val="0"/>
      <w:marRight w:val="0"/>
      <w:marTop w:val="0"/>
      <w:marBottom w:val="0"/>
      <w:divBdr>
        <w:top w:val="none" w:sz="0" w:space="0" w:color="auto"/>
        <w:left w:val="none" w:sz="0" w:space="0" w:color="auto"/>
        <w:bottom w:val="none" w:sz="0" w:space="0" w:color="auto"/>
        <w:right w:val="none" w:sz="0" w:space="0" w:color="auto"/>
      </w:divBdr>
    </w:div>
    <w:div w:id="782962658">
      <w:bodyDiv w:val="1"/>
      <w:marLeft w:val="0"/>
      <w:marRight w:val="0"/>
      <w:marTop w:val="0"/>
      <w:marBottom w:val="0"/>
      <w:divBdr>
        <w:top w:val="none" w:sz="0" w:space="0" w:color="auto"/>
        <w:left w:val="none" w:sz="0" w:space="0" w:color="auto"/>
        <w:bottom w:val="none" w:sz="0" w:space="0" w:color="auto"/>
        <w:right w:val="none" w:sz="0" w:space="0" w:color="auto"/>
      </w:divBdr>
    </w:div>
    <w:div w:id="793325945">
      <w:bodyDiv w:val="1"/>
      <w:marLeft w:val="0"/>
      <w:marRight w:val="0"/>
      <w:marTop w:val="0"/>
      <w:marBottom w:val="0"/>
      <w:divBdr>
        <w:top w:val="none" w:sz="0" w:space="0" w:color="auto"/>
        <w:left w:val="none" w:sz="0" w:space="0" w:color="auto"/>
        <w:bottom w:val="none" w:sz="0" w:space="0" w:color="auto"/>
        <w:right w:val="none" w:sz="0" w:space="0" w:color="auto"/>
      </w:divBdr>
    </w:div>
    <w:div w:id="794101947">
      <w:bodyDiv w:val="1"/>
      <w:marLeft w:val="0"/>
      <w:marRight w:val="0"/>
      <w:marTop w:val="0"/>
      <w:marBottom w:val="0"/>
      <w:divBdr>
        <w:top w:val="none" w:sz="0" w:space="0" w:color="auto"/>
        <w:left w:val="none" w:sz="0" w:space="0" w:color="auto"/>
        <w:bottom w:val="none" w:sz="0" w:space="0" w:color="auto"/>
        <w:right w:val="none" w:sz="0" w:space="0" w:color="auto"/>
      </w:divBdr>
    </w:div>
    <w:div w:id="804850950">
      <w:bodyDiv w:val="1"/>
      <w:marLeft w:val="0"/>
      <w:marRight w:val="0"/>
      <w:marTop w:val="0"/>
      <w:marBottom w:val="0"/>
      <w:divBdr>
        <w:top w:val="none" w:sz="0" w:space="0" w:color="auto"/>
        <w:left w:val="none" w:sz="0" w:space="0" w:color="auto"/>
        <w:bottom w:val="none" w:sz="0" w:space="0" w:color="auto"/>
        <w:right w:val="none" w:sz="0" w:space="0" w:color="auto"/>
      </w:divBdr>
    </w:div>
    <w:div w:id="811218898">
      <w:bodyDiv w:val="1"/>
      <w:marLeft w:val="0"/>
      <w:marRight w:val="0"/>
      <w:marTop w:val="0"/>
      <w:marBottom w:val="0"/>
      <w:divBdr>
        <w:top w:val="none" w:sz="0" w:space="0" w:color="auto"/>
        <w:left w:val="none" w:sz="0" w:space="0" w:color="auto"/>
        <w:bottom w:val="none" w:sz="0" w:space="0" w:color="auto"/>
        <w:right w:val="none" w:sz="0" w:space="0" w:color="auto"/>
      </w:divBdr>
    </w:div>
    <w:div w:id="811598486">
      <w:bodyDiv w:val="1"/>
      <w:marLeft w:val="0"/>
      <w:marRight w:val="0"/>
      <w:marTop w:val="0"/>
      <w:marBottom w:val="0"/>
      <w:divBdr>
        <w:top w:val="none" w:sz="0" w:space="0" w:color="auto"/>
        <w:left w:val="none" w:sz="0" w:space="0" w:color="auto"/>
        <w:bottom w:val="none" w:sz="0" w:space="0" w:color="auto"/>
        <w:right w:val="none" w:sz="0" w:space="0" w:color="auto"/>
      </w:divBdr>
    </w:div>
    <w:div w:id="816917523">
      <w:bodyDiv w:val="1"/>
      <w:marLeft w:val="0"/>
      <w:marRight w:val="0"/>
      <w:marTop w:val="0"/>
      <w:marBottom w:val="0"/>
      <w:divBdr>
        <w:top w:val="none" w:sz="0" w:space="0" w:color="auto"/>
        <w:left w:val="none" w:sz="0" w:space="0" w:color="auto"/>
        <w:bottom w:val="none" w:sz="0" w:space="0" w:color="auto"/>
        <w:right w:val="none" w:sz="0" w:space="0" w:color="auto"/>
      </w:divBdr>
    </w:div>
    <w:div w:id="825248299">
      <w:bodyDiv w:val="1"/>
      <w:marLeft w:val="0"/>
      <w:marRight w:val="0"/>
      <w:marTop w:val="0"/>
      <w:marBottom w:val="0"/>
      <w:divBdr>
        <w:top w:val="none" w:sz="0" w:space="0" w:color="auto"/>
        <w:left w:val="none" w:sz="0" w:space="0" w:color="auto"/>
        <w:bottom w:val="none" w:sz="0" w:space="0" w:color="auto"/>
        <w:right w:val="none" w:sz="0" w:space="0" w:color="auto"/>
      </w:divBdr>
    </w:div>
    <w:div w:id="826362884">
      <w:bodyDiv w:val="1"/>
      <w:marLeft w:val="0"/>
      <w:marRight w:val="0"/>
      <w:marTop w:val="0"/>
      <w:marBottom w:val="0"/>
      <w:divBdr>
        <w:top w:val="none" w:sz="0" w:space="0" w:color="auto"/>
        <w:left w:val="none" w:sz="0" w:space="0" w:color="auto"/>
        <w:bottom w:val="none" w:sz="0" w:space="0" w:color="auto"/>
        <w:right w:val="none" w:sz="0" w:space="0" w:color="auto"/>
      </w:divBdr>
    </w:div>
    <w:div w:id="826748426">
      <w:bodyDiv w:val="1"/>
      <w:marLeft w:val="0"/>
      <w:marRight w:val="0"/>
      <w:marTop w:val="0"/>
      <w:marBottom w:val="0"/>
      <w:divBdr>
        <w:top w:val="none" w:sz="0" w:space="0" w:color="auto"/>
        <w:left w:val="none" w:sz="0" w:space="0" w:color="auto"/>
        <w:bottom w:val="none" w:sz="0" w:space="0" w:color="auto"/>
        <w:right w:val="none" w:sz="0" w:space="0" w:color="auto"/>
      </w:divBdr>
    </w:div>
    <w:div w:id="829365927">
      <w:bodyDiv w:val="1"/>
      <w:marLeft w:val="0"/>
      <w:marRight w:val="0"/>
      <w:marTop w:val="0"/>
      <w:marBottom w:val="0"/>
      <w:divBdr>
        <w:top w:val="none" w:sz="0" w:space="0" w:color="auto"/>
        <w:left w:val="none" w:sz="0" w:space="0" w:color="auto"/>
        <w:bottom w:val="none" w:sz="0" w:space="0" w:color="auto"/>
        <w:right w:val="none" w:sz="0" w:space="0" w:color="auto"/>
      </w:divBdr>
    </w:div>
    <w:div w:id="829634148">
      <w:bodyDiv w:val="1"/>
      <w:marLeft w:val="0"/>
      <w:marRight w:val="0"/>
      <w:marTop w:val="0"/>
      <w:marBottom w:val="0"/>
      <w:divBdr>
        <w:top w:val="none" w:sz="0" w:space="0" w:color="auto"/>
        <w:left w:val="none" w:sz="0" w:space="0" w:color="auto"/>
        <w:bottom w:val="none" w:sz="0" w:space="0" w:color="auto"/>
        <w:right w:val="none" w:sz="0" w:space="0" w:color="auto"/>
      </w:divBdr>
    </w:div>
    <w:div w:id="850874782">
      <w:bodyDiv w:val="1"/>
      <w:marLeft w:val="0"/>
      <w:marRight w:val="0"/>
      <w:marTop w:val="0"/>
      <w:marBottom w:val="0"/>
      <w:divBdr>
        <w:top w:val="none" w:sz="0" w:space="0" w:color="auto"/>
        <w:left w:val="none" w:sz="0" w:space="0" w:color="auto"/>
        <w:bottom w:val="none" w:sz="0" w:space="0" w:color="auto"/>
        <w:right w:val="none" w:sz="0" w:space="0" w:color="auto"/>
      </w:divBdr>
    </w:div>
    <w:div w:id="851727361">
      <w:bodyDiv w:val="1"/>
      <w:marLeft w:val="0"/>
      <w:marRight w:val="0"/>
      <w:marTop w:val="0"/>
      <w:marBottom w:val="0"/>
      <w:divBdr>
        <w:top w:val="none" w:sz="0" w:space="0" w:color="auto"/>
        <w:left w:val="none" w:sz="0" w:space="0" w:color="auto"/>
        <w:bottom w:val="none" w:sz="0" w:space="0" w:color="auto"/>
        <w:right w:val="none" w:sz="0" w:space="0" w:color="auto"/>
      </w:divBdr>
    </w:div>
    <w:div w:id="864052077">
      <w:bodyDiv w:val="1"/>
      <w:marLeft w:val="0"/>
      <w:marRight w:val="0"/>
      <w:marTop w:val="0"/>
      <w:marBottom w:val="0"/>
      <w:divBdr>
        <w:top w:val="none" w:sz="0" w:space="0" w:color="auto"/>
        <w:left w:val="none" w:sz="0" w:space="0" w:color="auto"/>
        <w:bottom w:val="none" w:sz="0" w:space="0" w:color="auto"/>
        <w:right w:val="none" w:sz="0" w:space="0" w:color="auto"/>
      </w:divBdr>
    </w:div>
    <w:div w:id="873347954">
      <w:bodyDiv w:val="1"/>
      <w:marLeft w:val="0"/>
      <w:marRight w:val="0"/>
      <w:marTop w:val="0"/>
      <w:marBottom w:val="0"/>
      <w:divBdr>
        <w:top w:val="none" w:sz="0" w:space="0" w:color="auto"/>
        <w:left w:val="none" w:sz="0" w:space="0" w:color="auto"/>
        <w:bottom w:val="none" w:sz="0" w:space="0" w:color="auto"/>
        <w:right w:val="none" w:sz="0" w:space="0" w:color="auto"/>
      </w:divBdr>
    </w:div>
    <w:div w:id="877082637">
      <w:bodyDiv w:val="1"/>
      <w:marLeft w:val="0"/>
      <w:marRight w:val="0"/>
      <w:marTop w:val="0"/>
      <w:marBottom w:val="0"/>
      <w:divBdr>
        <w:top w:val="none" w:sz="0" w:space="0" w:color="auto"/>
        <w:left w:val="none" w:sz="0" w:space="0" w:color="auto"/>
        <w:bottom w:val="none" w:sz="0" w:space="0" w:color="auto"/>
        <w:right w:val="none" w:sz="0" w:space="0" w:color="auto"/>
      </w:divBdr>
    </w:div>
    <w:div w:id="880678325">
      <w:bodyDiv w:val="1"/>
      <w:marLeft w:val="0"/>
      <w:marRight w:val="0"/>
      <w:marTop w:val="0"/>
      <w:marBottom w:val="0"/>
      <w:divBdr>
        <w:top w:val="none" w:sz="0" w:space="0" w:color="auto"/>
        <w:left w:val="none" w:sz="0" w:space="0" w:color="auto"/>
        <w:bottom w:val="none" w:sz="0" w:space="0" w:color="auto"/>
        <w:right w:val="none" w:sz="0" w:space="0" w:color="auto"/>
      </w:divBdr>
    </w:div>
    <w:div w:id="881015063">
      <w:bodyDiv w:val="1"/>
      <w:marLeft w:val="0"/>
      <w:marRight w:val="0"/>
      <w:marTop w:val="0"/>
      <w:marBottom w:val="0"/>
      <w:divBdr>
        <w:top w:val="none" w:sz="0" w:space="0" w:color="auto"/>
        <w:left w:val="none" w:sz="0" w:space="0" w:color="auto"/>
        <w:bottom w:val="none" w:sz="0" w:space="0" w:color="auto"/>
        <w:right w:val="none" w:sz="0" w:space="0" w:color="auto"/>
      </w:divBdr>
    </w:div>
    <w:div w:id="889805827">
      <w:bodyDiv w:val="1"/>
      <w:marLeft w:val="0"/>
      <w:marRight w:val="0"/>
      <w:marTop w:val="0"/>
      <w:marBottom w:val="0"/>
      <w:divBdr>
        <w:top w:val="none" w:sz="0" w:space="0" w:color="auto"/>
        <w:left w:val="none" w:sz="0" w:space="0" w:color="auto"/>
        <w:bottom w:val="none" w:sz="0" w:space="0" w:color="auto"/>
        <w:right w:val="none" w:sz="0" w:space="0" w:color="auto"/>
      </w:divBdr>
    </w:div>
    <w:div w:id="892811982">
      <w:bodyDiv w:val="1"/>
      <w:marLeft w:val="0"/>
      <w:marRight w:val="0"/>
      <w:marTop w:val="0"/>
      <w:marBottom w:val="0"/>
      <w:divBdr>
        <w:top w:val="none" w:sz="0" w:space="0" w:color="auto"/>
        <w:left w:val="none" w:sz="0" w:space="0" w:color="auto"/>
        <w:bottom w:val="none" w:sz="0" w:space="0" w:color="auto"/>
        <w:right w:val="none" w:sz="0" w:space="0" w:color="auto"/>
      </w:divBdr>
    </w:div>
    <w:div w:id="897399155">
      <w:bodyDiv w:val="1"/>
      <w:marLeft w:val="0"/>
      <w:marRight w:val="0"/>
      <w:marTop w:val="0"/>
      <w:marBottom w:val="0"/>
      <w:divBdr>
        <w:top w:val="none" w:sz="0" w:space="0" w:color="auto"/>
        <w:left w:val="none" w:sz="0" w:space="0" w:color="auto"/>
        <w:bottom w:val="none" w:sz="0" w:space="0" w:color="auto"/>
        <w:right w:val="none" w:sz="0" w:space="0" w:color="auto"/>
      </w:divBdr>
    </w:div>
    <w:div w:id="897941488">
      <w:bodyDiv w:val="1"/>
      <w:marLeft w:val="0"/>
      <w:marRight w:val="0"/>
      <w:marTop w:val="0"/>
      <w:marBottom w:val="0"/>
      <w:divBdr>
        <w:top w:val="none" w:sz="0" w:space="0" w:color="auto"/>
        <w:left w:val="none" w:sz="0" w:space="0" w:color="auto"/>
        <w:bottom w:val="none" w:sz="0" w:space="0" w:color="auto"/>
        <w:right w:val="none" w:sz="0" w:space="0" w:color="auto"/>
      </w:divBdr>
    </w:div>
    <w:div w:id="916405350">
      <w:bodyDiv w:val="1"/>
      <w:marLeft w:val="0"/>
      <w:marRight w:val="0"/>
      <w:marTop w:val="0"/>
      <w:marBottom w:val="0"/>
      <w:divBdr>
        <w:top w:val="none" w:sz="0" w:space="0" w:color="auto"/>
        <w:left w:val="none" w:sz="0" w:space="0" w:color="auto"/>
        <w:bottom w:val="none" w:sz="0" w:space="0" w:color="auto"/>
        <w:right w:val="none" w:sz="0" w:space="0" w:color="auto"/>
      </w:divBdr>
    </w:div>
    <w:div w:id="949433536">
      <w:bodyDiv w:val="1"/>
      <w:marLeft w:val="0"/>
      <w:marRight w:val="0"/>
      <w:marTop w:val="0"/>
      <w:marBottom w:val="0"/>
      <w:divBdr>
        <w:top w:val="none" w:sz="0" w:space="0" w:color="auto"/>
        <w:left w:val="none" w:sz="0" w:space="0" w:color="auto"/>
        <w:bottom w:val="none" w:sz="0" w:space="0" w:color="auto"/>
        <w:right w:val="none" w:sz="0" w:space="0" w:color="auto"/>
      </w:divBdr>
    </w:div>
    <w:div w:id="956107736">
      <w:bodyDiv w:val="1"/>
      <w:marLeft w:val="0"/>
      <w:marRight w:val="0"/>
      <w:marTop w:val="0"/>
      <w:marBottom w:val="0"/>
      <w:divBdr>
        <w:top w:val="none" w:sz="0" w:space="0" w:color="auto"/>
        <w:left w:val="none" w:sz="0" w:space="0" w:color="auto"/>
        <w:bottom w:val="none" w:sz="0" w:space="0" w:color="auto"/>
        <w:right w:val="none" w:sz="0" w:space="0" w:color="auto"/>
      </w:divBdr>
    </w:div>
    <w:div w:id="959721033">
      <w:bodyDiv w:val="1"/>
      <w:marLeft w:val="0"/>
      <w:marRight w:val="0"/>
      <w:marTop w:val="0"/>
      <w:marBottom w:val="0"/>
      <w:divBdr>
        <w:top w:val="none" w:sz="0" w:space="0" w:color="auto"/>
        <w:left w:val="none" w:sz="0" w:space="0" w:color="auto"/>
        <w:bottom w:val="none" w:sz="0" w:space="0" w:color="auto"/>
        <w:right w:val="none" w:sz="0" w:space="0" w:color="auto"/>
      </w:divBdr>
    </w:div>
    <w:div w:id="976910038">
      <w:bodyDiv w:val="1"/>
      <w:marLeft w:val="0"/>
      <w:marRight w:val="0"/>
      <w:marTop w:val="0"/>
      <w:marBottom w:val="0"/>
      <w:divBdr>
        <w:top w:val="none" w:sz="0" w:space="0" w:color="auto"/>
        <w:left w:val="none" w:sz="0" w:space="0" w:color="auto"/>
        <w:bottom w:val="none" w:sz="0" w:space="0" w:color="auto"/>
        <w:right w:val="none" w:sz="0" w:space="0" w:color="auto"/>
      </w:divBdr>
    </w:div>
    <w:div w:id="993951231">
      <w:bodyDiv w:val="1"/>
      <w:marLeft w:val="0"/>
      <w:marRight w:val="0"/>
      <w:marTop w:val="0"/>
      <w:marBottom w:val="0"/>
      <w:divBdr>
        <w:top w:val="none" w:sz="0" w:space="0" w:color="auto"/>
        <w:left w:val="none" w:sz="0" w:space="0" w:color="auto"/>
        <w:bottom w:val="none" w:sz="0" w:space="0" w:color="auto"/>
        <w:right w:val="none" w:sz="0" w:space="0" w:color="auto"/>
      </w:divBdr>
    </w:div>
    <w:div w:id="1000547897">
      <w:bodyDiv w:val="1"/>
      <w:marLeft w:val="0"/>
      <w:marRight w:val="0"/>
      <w:marTop w:val="0"/>
      <w:marBottom w:val="0"/>
      <w:divBdr>
        <w:top w:val="none" w:sz="0" w:space="0" w:color="auto"/>
        <w:left w:val="none" w:sz="0" w:space="0" w:color="auto"/>
        <w:bottom w:val="none" w:sz="0" w:space="0" w:color="auto"/>
        <w:right w:val="none" w:sz="0" w:space="0" w:color="auto"/>
      </w:divBdr>
    </w:div>
    <w:div w:id="1008405165">
      <w:bodyDiv w:val="1"/>
      <w:marLeft w:val="0"/>
      <w:marRight w:val="0"/>
      <w:marTop w:val="0"/>
      <w:marBottom w:val="0"/>
      <w:divBdr>
        <w:top w:val="none" w:sz="0" w:space="0" w:color="auto"/>
        <w:left w:val="none" w:sz="0" w:space="0" w:color="auto"/>
        <w:bottom w:val="none" w:sz="0" w:space="0" w:color="auto"/>
        <w:right w:val="none" w:sz="0" w:space="0" w:color="auto"/>
      </w:divBdr>
    </w:div>
    <w:div w:id="1011448756">
      <w:bodyDiv w:val="1"/>
      <w:marLeft w:val="0"/>
      <w:marRight w:val="0"/>
      <w:marTop w:val="0"/>
      <w:marBottom w:val="0"/>
      <w:divBdr>
        <w:top w:val="none" w:sz="0" w:space="0" w:color="auto"/>
        <w:left w:val="none" w:sz="0" w:space="0" w:color="auto"/>
        <w:bottom w:val="none" w:sz="0" w:space="0" w:color="auto"/>
        <w:right w:val="none" w:sz="0" w:space="0" w:color="auto"/>
      </w:divBdr>
    </w:div>
    <w:div w:id="1011643069">
      <w:bodyDiv w:val="1"/>
      <w:marLeft w:val="0"/>
      <w:marRight w:val="0"/>
      <w:marTop w:val="0"/>
      <w:marBottom w:val="0"/>
      <w:divBdr>
        <w:top w:val="none" w:sz="0" w:space="0" w:color="auto"/>
        <w:left w:val="none" w:sz="0" w:space="0" w:color="auto"/>
        <w:bottom w:val="none" w:sz="0" w:space="0" w:color="auto"/>
        <w:right w:val="none" w:sz="0" w:space="0" w:color="auto"/>
      </w:divBdr>
    </w:div>
    <w:div w:id="1014654269">
      <w:bodyDiv w:val="1"/>
      <w:marLeft w:val="0"/>
      <w:marRight w:val="0"/>
      <w:marTop w:val="0"/>
      <w:marBottom w:val="0"/>
      <w:divBdr>
        <w:top w:val="none" w:sz="0" w:space="0" w:color="auto"/>
        <w:left w:val="none" w:sz="0" w:space="0" w:color="auto"/>
        <w:bottom w:val="none" w:sz="0" w:space="0" w:color="auto"/>
        <w:right w:val="none" w:sz="0" w:space="0" w:color="auto"/>
      </w:divBdr>
    </w:div>
    <w:div w:id="1028021327">
      <w:bodyDiv w:val="1"/>
      <w:marLeft w:val="0"/>
      <w:marRight w:val="0"/>
      <w:marTop w:val="0"/>
      <w:marBottom w:val="0"/>
      <w:divBdr>
        <w:top w:val="none" w:sz="0" w:space="0" w:color="auto"/>
        <w:left w:val="none" w:sz="0" w:space="0" w:color="auto"/>
        <w:bottom w:val="none" w:sz="0" w:space="0" w:color="auto"/>
        <w:right w:val="none" w:sz="0" w:space="0" w:color="auto"/>
      </w:divBdr>
    </w:div>
    <w:div w:id="1034235259">
      <w:bodyDiv w:val="1"/>
      <w:marLeft w:val="0"/>
      <w:marRight w:val="0"/>
      <w:marTop w:val="0"/>
      <w:marBottom w:val="0"/>
      <w:divBdr>
        <w:top w:val="none" w:sz="0" w:space="0" w:color="auto"/>
        <w:left w:val="none" w:sz="0" w:space="0" w:color="auto"/>
        <w:bottom w:val="none" w:sz="0" w:space="0" w:color="auto"/>
        <w:right w:val="none" w:sz="0" w:space="0" w:color="auto"/>
      </w:divBdr>
    </w:div>
    <w:div w:id="1042366725">
      <w:bodyDiv w:val="1"/>
      <w:marLeft w:val="0"/>
      <w:marRight w:val="0"/>
      <w:marTop w:val="0"/>
      <w:marBottom w:val="0"/>
      <w:divBdr>
        <w:top w:val="none" w:sz="0" w:space="0" w:color="auto"/>
        <w:left w:val="none" w:sz="0" w:space="0" w:color="auto"/>
        <w:bottom w:val="none" w:sz="0" w:space="0" w:color="auto"/>
        <w:right w:val="none" w:sz="0" w:space="0" w:color="auto"/>
      </w:divBdr>
    </w:div>
    <w:div w:id="1060056114">
      <w:bodyDiv w:val="1"/>
      <w:marLeft w:val="0"/>
      <w:marRight w:val="0"/>
      <w:marTop w:val="0"/>
      <w:marBottom w:val="0"/>
      <w:divBdr>
        <w:top w:val="none" w:sz="0" w:space="0" w:color="auto"/>
        <w:left w:val="none" w:sz="0" w:space="0" w:color="auto"/>
        <w:bottom w:val="none" w:sz="0" w:space="0" w:color="auto"/>
        <w:right w:val="none" w:sz="0" w:space="0" w:color="auto"/>
      </w:divBdr>
    </w:div>
    <w:div w:id="1068965835">
      <w:bodyDiv w:val="1"/>
      <w:marLeft w:val="0"/>
      <w:marRight w:val="0"/>
      <w:marTop w:val="0"/>
      <w:marBottom w:val="0"/>
      <w:divBdr>
        <w:top w:val="none" w:sz="0" w:space="0" w:color="auto"/>
        <w:left w:val="none" w:sz="0" w:space="0" w:color="auto"/>
        <w:bottom w:val="none" w:sz="0" w:space="0" w:color="auto"/>
        <w:right w:val="none" w:sz="0" w:space="0" w:color="auto"/>
      </w:divBdr>
    </w:div>
    <w:div w:id="1081367824">
      <w:bodyDiv w:val="1"/>
      <w:marLeft w:val="0"/>
      <w:marRight w:val="0"/>
      <w:marTop w:val="0"/>
      <w:marBottom w:val="0"/>
      <w:divBdr>
        <w:top w:val="none" w:sz="0" w:space="0" w:color="auto"/>
        <w:left w:val="none" w:sz="0" w:space="0" w:color="auto"/>
        <w:bottom w:val="none" w:sz="0" w:space="0" w:color="auto"/>
        <w:right w:val="none" w:sz="0" w:space="0" w:color="auto"/>
      </w:divBdr>
    </w:div>
    <w:div w:id="1094979313">
      <w:bodyDiv w:val="1"/>
      <w:marLeft w:val="0"/>
      <w:marRight w:val="0"/>
      <w:marTop w:val="0"/>
      <w:marBottom w:val="0"/>
      <w:divBdr>
        <w:top w:val="none" w:sz="0" w:space="0" w:color="auto"/>
        <w:left w:val="none" w:sz="0" w:space="0" w:color="auto"/>
        <w:bottom w:val="none" w:sz="0" w:space="0" w:color="auto"/>
        <w:right w:val="none" w:sz="0" w:space="0" w:color="auto"/>
      </w:divBdr>
    </w:div>
    <w:div w:id="1112556769">
      <w:bodyDiv w:val="1"/>
      <w:marLeft w:val="0"/>
      <w:marRight w:val="0"/>
      <w:marTop w:val="0"/>
      <w:marBottom w:val="0"/>
      <w:divBdr>
        <w:top w:val="none" w:sz="0" w:space="0" w:color="auto"/>
        <w:left w:val="none" w:sz="0" w:space="0" w:color="auto"/>
        <w:bottom w:val="none" w:sz="0" w:space="0" w:color="auto"/>
        <w:right w:val="none" w:sz="0" w:space="0" w:color="auto"/>
      </w:divBdr>
    </w:div>
    <w:div w:id="1114593297">
      <w:bodyDiv w:val="1"/>
      <w:marLeft w:val="0"/>
      <w:marRight w:val="0"/>
      <w:marTop w:val="0"/>
      <w:marBottom w:val="0"/>
      <w:divBdr>
        <w:top w:val="none" w:sz="0" w:space="0" w:color="auto"/>
        <w:left w:val="none" w:sz="0" w:space="0" w:color="auto"/>
        <w:bottom w:val="none" w:sz="0" w:space="0" w:color="auto"/>
        <w:right w:val="none" w:sz="0" w:space="0" w:color="auto"/>
      </w:divBdr>
    </w:div>
    <w:div w:id="1117063758">
      <w:bodyDiv w:val="1"/>
      <w:marLeft w:val="0"/>
      <w:marRight w:val="0"/>
      <w:marTop w:val="0"/>
      <w:marBottom w:val="0"/>
      <w:divBdr>
        <w:top w:val="none" w:sz="0" w:space="0" w:color="auto"/>
        <w:left w:val="none" w:sz="0" w:space="0" w:color="auto"/>
        <w:bottom w:val="none" w:sz="0" w:space="0" w:color="auto"/>
        <w:right w:val="none" w:sz="0" w:space="0" w:color="auto"/>
      </w:divBdr>
    </w:div>
    <w:div w:id="1133018484">
      <w:bodyDiv w:val="1"/>
      <w:marLeft w:val="0"/>
      <w:marRight w:val="0"/>
      <w:marTop w:val="0"/>
      <w:marBottom w:val="0"/>
      <w:divBdr>
        <w:top w:val="none" w:sz="0" w:space="0" w:color="auto"/>
        <w:left w:val="none" w:sz="0" w:space="0" w:color="auto"/>
        <w:bottom w:val="none" w:sz="0" w:space="0" w:color="auto"/>
        <w:right w:val="none" w:sz="0" w:space="0" w:color="auto"/>
      </w:divBdr>
    </w:div>
    <w:div w:id="1137991948">
      <w:bodyDiv w:val="1"/>
      <w:marLeft w:val="0"/>
      <w:marRight w:val="0"/>
      <w:marTop w:val="0"/>
      <w:marBottom w:val="0"/>
      <w:divBdr>
        <w:top w:val="none" w:sz="0" w:space="0" w:color="auto"/>
        <w:left w:val="none" w:sz="0" w:space="0" w:color="auto"/>
        <w:bottom w:val="none" w:sz="0" w:space="0" w:color="auto"/>
        <w:right w:val="none" w:sz="0" w:space="0" w:color="auto"/>
      </w:divBdr>
    </w:div>
    <w:div w:id="1141655555">
      <w:bodyDiv w:val="1"/>
      <w:marLeft w:val="0"/>
      <w:marRight w:val="0"/>
      <w:marTop w:val="0"/>
      <w:marBottom w:val="0"/>
      <w:divBdr>
        <w:top w:val="none" w:sz="0" w:space="0" w:color="auto"/>
        <w:left w:val="none" w:sz="0" w:space="0" w:color="auto"/>
        <w:bottom w:val="none" w:sz="0" w:space="0" w:color="auto"/>
        <w:right w:val="none" w:sz="0" w:space="0" w:color="auto"/>
      </w:divBdr>
    </w:div>
    <w:div w:id="1143082212">
      <w:bodyDiv w:val="1"/>
      <w:marLeft w:val="0"/>
      <w:marRight w:val="0"/>
      <w:marTop w:val="0"/>
      <w:marBottom w:val="0"/>
      <w:divBdr>
        <w:top w:val="none" w:sz="0" w:space="0" w:color="auto"/>
        <w:left w:val="none" w:sz="0" w:space="0" w:color="auto"/>
        <w:bottom w:val="none" w:sz="0" w:space="0" w:color="auto"/>
        <w:right w:val="none" w:sz="0" w:space="0" w:color="auto"/>
      </w:divBdr>
    </w:div>
    <w:div w:id="1144614764">
      <w:bodyDiv w:val="1"/>
      <w:marLeft w:val="0"/>
      <w:marRight w:val="0"/>
      <w:marTop w:val="0"/>
      <w:marBottom w:val="0"/>
      <w:divBdr>
        <w:top w:val="none" w:sz="0" w:space="0" w:color="auto"/>
        <w:left w:val="none" w:sz="0" w:space="0" w:color="auto"/>
        <w:bottom w:val="none" w:sz="0" w:space="0" w:color="auto"/>
        <w:right w:val="none" w:sz="0" w:space="0" w:color="auto"/>
      </w:divBdr>
    </w:div>
    <w:div w:id="1145463726">
      <w:bodyDiv w:val="1"/>
      <w:marLeft w:val="0"/>
      <w:marRight w:val="0"/>
      <w:marTop w:val="0"/>
      <w:marBottom w:val="0"/>
      <w:divBdr>
        <w:top w:val="none" w:sz="0" w:space="0" w:color="auto"/>
        <w:left w:val="none" w:sz="0" w:space="0" w:color="auto"/>
        <w:bottom w:val="none" w:sz="0" w:space="0" w:color="auto"/>
        <w:right w:val="none" w:sz="0" w:space="0" w:color="auto"/>
      </w:divBdr>
    </w:div>
    <w:div w:id="1147820713">
      <w:bodyDiv w:val="1"/>
      <w:marLeft w:val="0"/>
      <w:marRight w:val="0"/>
      <w:marTop w:val="0"/>
      <w:marBottom w:val="0"/>
      <w:divBdr>
        <w:top w:val="none" w:sz="0" w:space="0" w:color="auto"/>
        <w:left w:val="none" w:sz="0" w:space="0" w:color="auto"/>
        <w:bottom w:val="none" w:sz="0" w:space="0" w:color="auto"/>
        <w:right w:val="none" w:sz="0" w:space="0" w:color="auto"/>
      </w:divBdr>
    </w:div>
    <w:div w:id="1150563294">
      <w:bodyDiv w:val="1"/>
      <w:marLeft w:val="0"/>
      <w:marRight w:val="0"/>
      <w:marTop w:val="0"/>
      <w:marBottom w:val="0"/>
      <w:divBdr>
        <w:top w:val="none" w:sz="0" w:space="0" w:color="auto"/>
        <w:left w:val="none" w:sz="0" w:space="0" w:color="auto"/>
        <w:bottom w:val="none" w:sz="0" w:space="0" w:color="auto"/>
        <w:right w:val="none" w:sz="0" w:space="0" w:color="auto"/>
      </w:divBdr>
    </w:div>
    <w:div w:id="1152989977">
      <w:bodyDiv w:val="1"/>
      <w:marLeft w:val="0"/>
      <w:marRight w:val="0"/>
      <w:marTop w:val="0"/>
      <w:marBottom w:val="0"/>
      <w:divBdr>
        <w:top w:val="none" w:sz="0" w:space="0" w:color="auto"/>
        <w:left w:val="none" w:sz="0" w:space="0" w:color="auto"/>
        <w:bottom w:val="none" w:sz="0" w:space="0" w:color="auto"/>
        <w:right w:val="none" w:sz="0" w:space="0" w:color="auto"/>
      </w:divBdr>
    </w:div>
    <w:div w:id="1158157461">
      <w:bodyDiv w:val="1"/>
      <w:marLeft w:val="0"/>
      <w:marRight w:val="0"/>
      <w:marTop w:val="0"/>
      <w:marBottom w:val="0"/>
      <w:divBdr>
        <w:top w:val="none" w:sz="0" w:space="0" w:color="auto"/>
        <w:left w:val="none" w:sz="0" w:space="0" w:color="auto"/>
        <w:bottom w:val="none" w:sz="0" w:space="0" w:color="auto"/>
        <w:right w:val="none" w:sz="0" w:space="0" w:color="auto"/>
      </w:divBdr>
    </w:div>
    <w:div w:id="1168061786">
      <w:bodyDiv w:val="1"/>
      <w:marLeft w:val="0"/>
      <w:marRight w:val="0"/>
      <w:marTop w:val="0"/>
      <w:marBottom w:val="0"/>
      <w:divBdr>
        <w:top w:val="none" w:sz="0" w:space="0" w:color="auto"/>
        <w:left w:val="none" w:sz="0" w:space="0" w:color="auto"/>
        <w:bottom w:val="none" w:sz="0" w:space="0" w:color="auto"/>
        <w:right w:val="none" w:sz="0" w:space="0" w:color="auto"/>
      </w:divBdr>
    </w:div>
    <w:div w:id="1202790310">
      <w:bodyDiv w:val="1"/>
      <w:marLeft w:val="0"/>
      <w:marRight w:val="0"/>
      <w:marTop w:val="0"/>
      <w:marBottom w:val="0"/>
      <w:divBdr>
        <w:top w:val="none" w:sz="0" w:space="0" w:color="auto"/>
        <w:left w:val="none" w:sz="0" w:space="0" w:color="auto"/>
        <w:bottom w:val="none" w:sz="0" w:space="0" w:color="auto"/>
        <w:right w:val="none" w:sz="0" w:space="0" w:color="auto"/>
      </w:divBdr>
    </w:div>
    <w:div w:id="1205942838">
      <w:bodyDiv w:val="1"/>
      <w:marLeft w:val="0"/>
      <w:marRight w:val="0"/>
      <w:marTop w:val="0"/>
      <w:marBottom w:val="0"/>
      <w:divBdr>
        <w:top w:val="none" w:sz="0" w:space="0" w:color="auto"/>
        <w:left w:val="none" w:sz="0" w:space="0" w:color="auto"/>
        <w:bottom w:val="none" w:sz="0" w:space="0" w:color="auto"/>
        <w:right w:val="none" w:sz="0" w:space="0" w:color="auto"/>
      </w:divBdr>
    </w:div>
    <w:div w:id="1209877576">
      <w:bodyDiv w:val="1"/>
      <w:marLeft w:val="0"/>
      <w:marRight w:val="0"/>
      <w:marTop w:val="0"/>
      <w:marBottom w:val="0"/>
      <w:divBdr>
        <w:top w:val="none" w:sz="0" w:space="0" w:color="auto"/>
        <w:left w:val="none" w:sz="0" w:space="0" w:color="auto"/>
        <w:bottom w:val="none" w:sz="0" w:space="0" w:color="auto"/>
        <w:right w:val="none" w:sz="0" w:space="0" w:color="auto"/>
      </w:divBdr>
    </w:div>
    <w:div w:id="1214461778">
      <w:bodyDiv w:val="1"/>
      <w:marLeft w:val="0"/>
      <w:marRight w:val="0"/>
      <w:marTop w:val="0"/>
      <w:marBottom w:val="0"/>
      <w:divBdr>
        <w:top w:val="none" w:sz="0" w:space="0" w:color="auto"/>
        <w:left w:val="none" w:sz="0" w:space="0" w:color="auto"/>
        <w:bottom w:val="none" w:sz="0" w:space="0" w:color="auto"/>
        <w:right w:val="none" w:sz="0" w:space="0" w:color="auto"/>
      </w:divBdr>
    </w:div>
    <w:div w:id="1220938178">
      <w:bodyDiv w:val="1"/>
      <w:marLeft w:val="0"/>
      <w:marRight w:val="0"/>
      <w:marTop w:val="0"/>
      <w:marBottom w:val="0"/>
      <w:divBdr>
        <w:top w:val="none" w:sz="0" w:space="0" w:color="auto"/>
        <w:left w:val="none" w:sz="0" w:space="0" w:color="auto"/>
        <w:bottom w:val="none" w:sz="0" w:space="0" w:color="auto"/>
        <w:right w:val="none" w:sz="0" w:space="0" w:color="auto"/>
      </w:divBdr>
    </w:div>
    <w:div w:id="1234201585">
      <w:bodyDiv w:val="1"/>
      <w:marLeft w:val="0"/>
      <w:marRight w:val="0"/>
      <w:marTop w:val="0"/>
      <w:marBottom w:val="0"/>
      <w:divBdr>
        <w:top w:val="none" w:sz="0" w:space="0" w:color="auto"/>
        <w:left w:val="none" w:sz="0" w:space="0" w:color="auto"/>
        <w:bottom w:val="none" w:sz="0" w:space="0" w:color="auto"/>
        <w:right w:val="none" w:sz="0" w:space="0" w:color="auto"/>
      </w:divBdr>
    </w:div>
    <w:div w:id="1239049827">
      <w:bodyDiv w:val="1"/>
      <w:marLeft w:val="0"/>
      <w:marRight w:val="0"/>
      <w:marTop w:val="0"/>
      <w:marBottom w:val="0"/>
      <w:divBdr>
        <w:top w:val="none" w:sz="0" w:space="0" w:color="auto"/>
        <w:left w:val="none" w:sz="0" w:space="0" w:color="auto"/>
        <w:bottom w:val="none" w:sz="0" w:space="0" w:color="auto"/>
        <w:right w:val="none" w:sz="0" w:space="0" w:color="auto"/>
      </w:divBdr>
    </w:div>
    <w:div w:id="1242374379">
      <w:bodyDiv w:val="1"/>
      <w:marLeft w:val="0"/>
      <w:marRight w:val="0"/>
      <w:marTop w:val="0"/>
      <w:marBottom w:val="0"/>
      <w:divBdr>
        <w:top w:val="none" w:sz="0" w:space="0" w:color="auto"/>
        <w:left w:val="none" w:sz="0" w:space="0" w:color="auto"/>
        <w:bottom w:val="none" w:sz="0" w:space="0" w:color="auto"/>
        <w:right w:val="none" w:sz="0" w:space="0" w:color="auto"/>
      </w:divBdr>
    </w:div>
    <w:div w:id="1243102792">
      <w:bodyDiv w:val="1"/>
      <w:marLeft w:val="0"/>
      <w:marRight w:val="0"/>
      <w:marTop w:val="0"/>
      <w:marBottom w:val="0"/>
      <w:divBdr>
        <w:top w:val="none" w:sz="0" w:space="0" w:color="auto"/>
        <w:left w:val="none" w:sz="0" w:space="0" w:color="auto"/>
        <w:bottom w:val="none" w:sz="0" w:space="0" w:color="auto"/>
        <w:right w:val="none" w:sz="0" w:space="0" w:color="auto"/>
      </w:divBdr>
    </w:div>
    <w:div w:id="1258445310">
      <w:bodyDiv w:val="1"/>
      <w:marLeft w:val="0"/>
      <w:marRight w:val="0"/>
      <w:marTop w:val="0"/>
      <w:marBottom w:val="0"/>
      <w:divBdr>
        <w:top w:val="none" w:sz="0" w:space="0" w:color="auto"/>
        <w:left w:val="none" w:sz="0" w:space="0" w:color="auto"/>
        <w:bottom w:val="none" w:sz="0" w:space="0" w:color="auto"/>
        <w:right w:val="none" w:sz="0" w:space="0" w:color="auto"/>
      </w:divBdr>
    </w:div>
    <w:div w:id="1259407658">
      <w:bodyDiv w:val="1"/>
      <w:marLeft w:val="0"/>
      <w:marRight w:val="0"/>
      <w:marTop w:val="0"/>
      <w:marBottom w:val="0"/>
      <w:divBdr>
        <w:top w:val="none" w:sz="0" w:space="0" w:color="auto"/>
        <w:left w:val="none" w:sz="0" w:space="0" w:color="auto"/>
        <w:bottom w:val="none" w:sz="0" w:space="0" w:color="auto"/>
        <w:right w:val="none" w:sz="0" w:space="0" w:color="auto"/>
      </w:divBdr>
    </w:div>
    <w:div w:id="1267932056">
      <w:bodyDiv w:val="1"/>
      <w:marLeft w:val="0"/>
      <w:marRight w:val="0"/>
      <w:marTop w:val="0"/>
      <w:marBottom w:val="0"/>
      <w:divBdr>
        <w:top w:val="none" w:sz="0" w:space="0" w:color="auto"/>
        <w:left w:val="none" w:sz="0" w:space="0" w:color="auto"/>
        <w:bottom w:val="none" w:sz="0" w:space="0" w:color="auto"/>
        <w:right w:val="none" w:sz="0" w:space="0" w:color="auto"/>
      </w:divBdr>
    </w:div>
    <w:div w:id="1268612199">
      <w:bodyDiv w:val="1"/>
      <w:marLeft w:val="0"/>
      <w:marRight w:val="0"/>
      <w:marTop w:val="0"/>
      <w:marBottom w:val="0"/>
      <w:divBdr>
        <w:top w:val="none" w:sz="0" w:space="0" w:color="auto"/>
        <w:left w:val="none" w:sz="0" w:space="0" w:color="auto"/>
        <w:bottom w:val="none" w:sz="0" w:space="0" w:color="auto"/>
        <w:right w:val="none" w:sz="0" w:space="0" w:color="auto"/>
      </w:divBdr>
    </w:div>
    <w:div w:id="1280068800">
      <w:bodyDiv w:val="1"/>
      <w:marLeft w:val="0"/>
      <w:marRight w:val="0"/>
      <w:marTop w:val="0"/>
      <w:marBottom w:val="0"/>
      <w:divBdr>
        <w:top w:val="none" w:sz="0" w:space="0" w:color="auto"/>
        <w:left w:val="none" w:sz="0" w:space="0" w:color="auto"/>
        <w:bottom w:val="none" w:sz="0" w:space="0" w:color="auto"/>
        <w:right w:val="none" w:sz="0" w:space="0" w:color="auto"/>
      </w:divBdr>
    </w:div>
    <w:div w:id="1297830328">
      <w:bodyDiv w:val="1"/>
      <w:marLeft w:val="0"/>
      <w:marRight w:val="0"/>
      <w:marTop w:val="0"/>
      <w:marBottom w:val="0"/>
      <w:divBdr>
        <w:top w:val="none" w:sz="0" w:space="0" w:color="auto"/>
        <w:left w:val="none" w:sz="0" w:space="0" w:color="auto"/>
        <w:bottom w:val="none" w:sz="0" w:space="0" w:color="auto"/>
        <w:right w:val="none" w:sz="0" w:space="0" w:color="auto"/>
      </w:divBdr>
    </w:div>
    <w:div w:id="1305043423">
      <w:bodyDiv w:val="1"/>
      <w:marLeft w:val="0"/>
      <w:marRight w:val="0"/>
      <w:marTop w:val="0"/>
      <w:marBottom w:val="0"/>
      <w:divBdr>
        <w:top w:val="none" w:sz="0" w:space="0" w:color="auto"/>
        <w:left w:val="none" w:sz="0" w:space="0" w:color="auto"/>
        <w:bottom w:val="none" w:sz="0" w:space="0" w:color="auto"/>
        <w:right w:val="none" w:sz="0" w:space="0" w:color="auto"/>
      </w:divBdr>
    </w:div>
    <w:div w:id="1321346170">
      <w:bodyDiv w:val="1"/>
      <w:marLeft w:val="0"/>
      <w:marRight w:val="0"/>
      <w:marTop w:val="0"/>
      <w:marBottom w:val="0"/>
      <w:divBdr>
        <w:top w:val="none" w:sz="0" w:space="0" w:color="auto"/>
        <w:left w:val="none" w:sz="0" w:space="0" w:color="auto"/>
        <w:bottom w:val="none" w:sz="0" w:space="0" w:color="auto"/>
        <w:right w:val="none" w:sz="0" w:space="0" w:color="auto"/>
      </w:divBdr>
    </w:div>
    <w:div w:id="1324704183">
      <w:bodyDiv w:val="1"/>
      <w:marLeft w:val="0"/>
      <w:marRight w:val="0"/>
      <w:marTop w:val="0"/>
      <w:marBottom w:val="0"/>
      <w:divBdr>
        <w:top w:val="none" w:sz="0" w:space="0" w:color="auto"/>
        <w:left w:val="none" w:sz="0" w:space="0" w:color="auto"/>
        <w:bottom w:val="none" w:sz="0" w:space="0" w:color="auto"/>
        <w:right w:val="none" w:sz="0" w:space="0" w:color="auto"/>
      </w:divBdr>
    </w:div>
    <w:div w:id="1325746304">
      <w:bodyDiv w:val="1"/>
      <w:marLeft w:val="0"/>
      <w:marRight w:val="0"/>
      <w:marTop w:val="0"/>
      <w:marBottom w:val="0"/>
      <w:divBdr>
        <w:top w:val="none" w:sz="0" w:space="0" w:color="auto"/>
        <w:left w:val="none" w:sz="0" w:space="0" w:color="auto"/>
        <w:bottom w:val="none" w:sz="0" w:space="0" w:color="auto"/>
        <w:right w:val="none" w:sz="0" w:space="0" w:color="auto"/>
      </w:divBdr>
    </w:div>
    <w:div w:id="1333797787">
      <w:bodyDiv w:val="1"/>
      <w:marLeft w:val="0"/>
      <w:marRight w:val="0"/>
      <w:marTop w:val="0"/>
      <w:marBottom w:val="0"/>
      <w:divBdr>
        <w:top w:val="none" w:sz="0" w:space="0" w:color="auto"/>
        <w:left w:val="none" w:sz="0" w:space="0" w:color="auto"/>
        <w:bottom w:val="none" w:sz="0" w:space="0" w:color="auto"/>
        <w:right w:val="none" w:sz="0" w:space="0" w:color="auto"/>
      </w:divBdr>
    </w:div>
    <w:div w:id="1338003308">
      <w:bodyDiv w:val="1"/>
      <w:marLeft w:val="0"/>
      <w:marRight w:val="0"/>
      <w:marTop w:val="0"/>
      <w:marBottom w:val="0"/>
      <w:divBdr>
        <w:top w:val="none" w:sz="0" w:space="0" w:color="auto"/>
        <w:left w:val="none" w:sz="0" w:space="0" w:color="auto"/>
        <w:bottom w:val="none" w:sz="0" w:space="0" w:color="auto"/>
        <w:right w:val="none" w:sz="0" w:space="0" w:color="auto"/>
      </w:divBdr>
    </w:div>
    <w:div w:id="1339581337">
      <w:bodyDiv w:val="1"/>
      <w:marLeft w:val="0"/>
      <w:marRight w:val="0"/>
      <w:marTop w:val="0"/>
      <w:marBottom w:val="0"/>
      <w:divBdr>
        <w:top w:val="none" w:sz="0" w:space="0" w:color="auto"/>
        <w:left w:val="none" w:sz="0" w:space="0" w:color="auto"/>
        <w:bottom w:val="none" w:sz="0" w:space="0" w:color="auto"/>
        <w:right w:val="none" w:sz="0" w:space="0" w:color="auto"/>
      </w:divBdr>
    </w:div>
    <w:div w:id="1347639342">
      <w:bodyDiv w:val="1"/>
      <w:marLeft w:val="0"/>
      <w:marRight w:val="0"/>
      <w:marTop w:val="0"/>
      <w:marBottom w:val="0"/>
      <w:divBdr>
        <w:top w:val="none" w:sz="0" w:space="0" w:color="auto"/>
        <w:left w:val="none" w:sz="0" w:space="0" w:color="auto"/>
        <w:bottom w:val="none" w:sz="0" w:space="0" w:color="auto"/>
        <w:right w:val="none" w:sz="0" w:space="0" w:color="auto"/>
      </w:divBdr>
    </w:div>
    <w:div w:id="1348555704">
      <w:bodyDiv w:val="1"/>
      <w:marLeft w:val="0"/>
      <w:marRight w:val="0"/>
      <w:marTop w:val="0"/>
      <w:marBottom w:val="0"/>
      <w:divBdr>
        <w:top w:val="none" w:sz="0" w:space="0" w:color="auto"/>
        <w:left w:val="none" w:sz="0" w:space="0" w:color="auto"/>
        <w:bottom w:val="none" w:sz="0" w:space="0" w:color="auto"/>
        <w:right w:val="none" w:sz="0" w:space="0" w:color="auto"/>
      </w:divBdr>
    </w:div>
    <w:div w:id="1349983741">
      <w:bodyDiv w:val="1"/>
      <w:marLeft w:val="0"/>
      <w:marRight w:val="0"/>
      <w:marTop w:val="0"/>
      <w:marBottom w:val="0"/>
      <w:divBdr>
        <w:top w:val="none" w:sz="0" w:space="0" w:color="auto"/>
        <w:left w:val="none" w:sz="0" w:space="0" w:color="auto"/>
        <w:bottom w:val="none" w:sz="0" w:space="0" w:color="auto"/>
        <w:right w:val="none" w:sz="0" w:space="0" w:color="auto"/>
      </w:divBdr>
    </w:div>
    <w:div w:id="1353334504">
      <w:bodyDiv w:val="1"/>
      <w:marLeft w:val="0"/>
      <w:marRight w:val="0"/>
      <w:marTop w:val="0"/>
      <w:marBottom w:val="0"/>
      <w:divBdr>
        <w:top w:val="none" w:sz="0" w:space="0" w:color="auto"/>
        <w:left w:val="none" w:sz="0" w:space="0" w:color="auto"/>
        <w:bottom w:val="none" w:sz="0" w:space="0" w:color="auto"/>
        <w:right w:val="none" w:sz="0" w:space="0" w:color="auto"/>
      </w:divBdr>
    </w:div>
    <w:div w:id="1354844005">
      <w:bodyDiv w:val="1"/>
      <w:marLeft w:val="0"/>
      <w:marRight w:val="0"/>
      <w:marTop w:val="0"/>
      <w:marBottom w:val="0"/>
      <w:divBdr>
        <w:top w:val="none" w:sz="0" w:space="0" w:color="auto"/>
        <w:left w:val="none" w:sz="0" w:space="0" w:color="auto"/>
        <w:bottom w:val="none" w:sz="0" w:space="0" w:color="auto"/>
        <w:right w:val="none" w:sz="0" w:space="0" w:color="auto"/>
      </w:divBdr>
    </w:div>
    <w:div w:id="1355889352">
      <w:bodyDiv w:val="1"/>
      <w:marLeft w:val="0"/>
      <w:marRight w:val="0"/>
      <w:marTop w:val="0"/>
      <w:marBottom w:val="0"/>
      <w:divBdr>
        <w:top w:val="none" w:sz="0" w:space="0" w:color="auto"/>
        <w:left w:val="none" w:sz="0" w:space="0" w:color="auto"/>
        <w:bottom w:val="none" w:sz="0" w:space="0" w:color="auto"/>
        <w:right w:val="none" w:sz="0" w:space="0" w:color="auto"/>
      </w:divBdr>
    </w:div>
    <w:div w:id="1357390728">
      <w:bodyDiv w:val="1"/>
      <w:marLeft w:val="0"/>
      <w:marRight w:val="0"/>
      <w:marTop w:val="0"/>
      <w:marBottom w:val="0"/>
      <w:divBdr>
        <w:top w:val="none" w:sz="0" w:space="0" w:color="auto"/>
        <w:left w:val="none" w:sz="0" w:space="0" w:color="auto"/>
        <w:bottom w:val="none" w:sz="0" w:space="0" w:color="auto"/>
        <w:right w:val="none" w:sz="0" w:space="0" w:color="auto"/>
      </w:divBdr>
    </w:div>
    <w:div w:id="1373116395">
      <w:bodyDiv w:val="1"/>
      <w:marLeft w:val="0"/>
      <w:marRight w:val="0"/>
      <w:marTop w:val="0"/>
      <w:marBottom w:val="0"/>
      <w:divBdr>
        <w:top w:val="none" w:sz="0" w:space="0" w:color="auto"/>
        <w:left w:val="none" w:sz="0" w:space="0" w:color="auto"/>
        <w:bottom w:val="none" w:sz="0" w:space="0" w:color="auto"/>
        <w:right w:val="none" w:sz="0" w:space="0" w:color="auto"/>
      </w:divBdr>
    </w:div>
    <w:div w:id="1373459420">
      <w:bodyDiv w:val="1"/>
      <w:marLeft w:val="0"/>
      <w:marRight w:val="0"/>
      <w:marTop w:val="0"/>
      <w:marBottom w:val="0"/>
      <w:divBdr>
        <w:top w:val="none" w:sz="0" w:space="0" w:color="auto"/>
        <w:left w:val="none" w:sz="0" w:space="0" w:color="auto"/>
        <w:bottom w:val="none" w:sz="0" w:space="0" w:color="auto"/>
        <w:right w:val="none" w:sz="0" w:space="0" w:color="auto"/>
      </w:divBdr>
    </w:div>
    <w:div w:id="1381200282">
      <w:bodyDiv w:val="1"/>
      <w:marLeft w:val="0"/>
      <w:marRight w:val="0"/>
      <w:marTop w:val="0"/>
      <w:marBottom w:val="0"/>
      <w:divBdr>
        <w:top w:val="none" w:sz="0" w:space="0" w:color="auto"/>
        <w:left w:val="none" w:sz="0" w:space="0" w:color="auto"/>
        <w:bottom w:val="none" w:sz="0" w:space="0" w:color="auto"/>
        <w:right w:val="none" w:sz="0" w:space="0" w:color="auto"/>
      </w:divBdr>
    </w:div>
    <w:div w:id="1390810201">
      <w:bodyDiv w:val="1"/>
      <w:marLeft w:val="0"/>
      <w:marRight w:val="0"/>
      <w:marTop w:val="0"/>
      <w:marBottom w:val="0"/>
      <w:divBdr>
        <w:top w:val="none" w:sz="0" w:space="0" w:color="auto"/>
        <w:left w:val="none" w:sz="0" w:space="0" w:color="auto"/>
        <w:bottom w:val="none" w:sz="0" w:space="0" w:color="auto"/>
        <w:right w:val="none" w:sz="0" w:space="0" w:color="auto"/>
      </w:divBdr>
    </w:div>
    <w:div w:id="1396393733">
      <w:bodyDiv w:val="1"/>
      <w:marLeft w:val="0"/>
      <w:marRight w:val="0"/>
      <w:marTop w:val="0"/>
      <w:marBottom w:val="0"/>
      <w:divBdr>
        <w:top w:val="none" w:sz="0" w:space="0" w:color="auto"/>
        <w:left w:val="none" w:sz="0" w:space="0" w:color="auto"/>
        <w:bottom w:val="none" w:sz="0" w:space="0" w:color="auto"/>
        <w:right w:val="none" w:sz="0" w:space="0" w:color="auto"/>
      </w:divBdr>
    </w:div>
    <w:div w:id="1413118269">
      <w:bodyDiv w:val="1"/>
      <w:marLeft w:val="0"/>
      <w:marRight w:val="0"/>
      <w:marTop w:val="0"/>
      <w:marBottom w:val="0"/>
      <w:divBdr>
        <w:top w:val="none" w:sz="0" w:space="0" w:color="auto"/>
        <w:left w:val="none" w:sz="0" w:space="0" w:color="auto"/>
        <w:bottom w:val="none" w:sz="0" w:space="0" w:color="auto"/>
        <w:right w:val="none" w:sz="0" w:space="0" w:color="auto"/>
      </w:divBdr>
    </w:div>
    <w:div w:id="1416979859">
      <w:bodyDiv w:val="1"/>
      <w:marLeft w:val="0"/>
      <w:marRight w:val="0"/>
      <w:marTop w:val="0"/>
      <w:marBottom w:val="0"/>
      <w:divBdr>
        <w:top w:val="none" w:sz="0" w:space="0" w:color="auto"/>
        <w:left w:val="none" w:sz="0" w:space="0" w:color="auto"/>
        <w:bottom w:val="none" w:sz="0" w:space="0" w:color="auto"/>
        <w:right w:val="none" w:sz="0" w:space="0" w:color="auto"/>
      </w:divBdr>
    </w:div>
    <w:div w:id="1422340355">
      <w:bodyDiv w:val="1"/>
      <w:marLeft w:val="0"/>
      <w:marRight w:val="0"/>
      <w:marTop w:val="0"/>
      <w:marBottom w:val="0"/>
      <w:divBdr>
        <w:top w:val="none" w:sz="0" w:space="0" w:color="auto"/>
        <w:left w:val="none" w:sz="0" w:space="0" w:color="auto"/>
        <w:bottom w:val="none" w:sz="0" w:space="0" w:color="auto"/>
        <w:right w:val="none" w:sz="0" w:space="0" w:color="auto"/>
      </w:divBdr>
    </w:div>
    <w:div w:id="1424570040">
      <w:bodyDiv w:val="1"/>
      <w:marLeft w:val="0"/>
      <w:marRight w:val="0"/>
      <w:marTop w:val="0"/>
      <w:marBottom w:val="0"/>
      <w:divBdr>
        <w:top w:val="none" w:sz="0" w:space="0" w:color="auto"/>
        <w:left w:val="none" w:sz="0" w:space="0" w:color="auto"/>
        <w:bottom w:val="none" w:sz="0" w:space="0" w:color="auto"/>
        <w:right w:val="none" w:sz="0" w:space="0" w:color="auto"/>
      </w:divBdr>
    </w:div>
    <w:div w:id="1426222348">
      <w:bodyDiv w:val="1"/>
      <w:marLeft w:val="0"/>
      <w:marRight w:val="0"/>
      <w:marTop w:val="0"/>
      <w:marBottom w:val="0"/>
      <w:divBdr>
        <w:top w:val="none" w:sz="0" w:space="0" w:color="auto"/>
        <w:left w:val="none" w:sz="0" w:space="0" w:color="auto"/>
        <w:bottom w:val="none" w:sz="0" w:space="0" w:color="auto"/>
        <w:right w:val="none" w:sz="0" w:space="0" w:color="auto"/>
      </w:divBdr>
    </w:div>
    <w:div w:id="1428232556">
      <w:bodyDiv w:val="1"/>
      <w:marLeft w:val="0"/>
      <w:marRight w:val="0"/>
      <w:marTop w:val="0"/>
      <w:marBottom w:val="0"/>
      <w:divBdr>
        <w:top w:val="none" w:sz="0" w:space="0" w:color="auto"/>
        <w:left w:val="none" w:sz="0" w:space="0" w:color="auto"/>
        <w:bottom w:val="none" w:sz="0" w:space="0" w:color="auto"/>
        <w:right w:val="none" w:sz="0" w:space="0" w:color="auto"/>
      </w:divBdr>
    </w:div>
    <w:div w:id="1434938389">
      <w:bodyDiv w:val="1"/>
      <w:marLeft w:val="0"/>
      <w:marRight w:val="0"/>
      <w:marTop w:val="0"/>
      <w:marBottom w:val="0"/>
      <w:divBdr>
        <w:top w:val="none" w:sz="0" w:space="0" w:color="auto"/>
        <w:left w:val="none" w:sz="0" w:space="0" w:color="auto"/>
        <w:bottom w:val="none" w:sz="0" w:space="0" w:color="auto"/>
        <w:right w:val="none" w:sz="0" w:space="0" w:color="auto"/>
      </w:divBdr>
    </w:div>
    <w:div w:id="1449423227">
      <w:bodyDiv w:val="1"/>
      <w:marLeft w:val="0"/>
      <w:marRight w:val="0"/>
      <w:marTop w:val="0"/>
      <w:marBottom w:val="0"/>
      <w:divBdr>
        <w:top w:val="none" w:sz="0" w:space="0" w:color="auto"/>
        <w:left w:val="none" w:sz="0" w:space="0" w:color="auto"/>
        <w:bottom w:val="none" w:sz="0" w:space="0" w:color="auto"/>
        <w:right w:val="none" w:sz="0" w:space="0" w:color="auto"/>
      </w:divBdr>
    </w:div>
    <w:div w:id="1452087155">
      <w:bodyDiv w:val="1"/>
      <w:marLeft w:val="0"/>
      <w:marRight w:val="0"/>
      <w:marTop w:val="0"/>
      <w:marBottom w:val="0"/>
      <w:divBdr>
        <w:top w:val="none" w:sz="0" w:space="0" w:color="auto"/>
        <w:left w:val="none" w:sz="0" w:space="0" w:color="auto"/>
        <w:bottom w:val="none" w:sz="0" w:space="0" w:color="auto"/>
        <w:right w:val="none" w:sz="0" w:space="0" w:color="auto"/>
      </w:divBdr>
    </w:div>
    <w:div w:id="1464277333">
      <w:bodyDiv w:val="1"/>
      <w:marLeft w:val="0"/>
      <w:marRight w:val="0"/>
      <w:marTop w:val="0"/>
      <w:marBottom w:val="0"/>
      <w:divBdr>
        <w:top w:val="none" w:sz="0" w:space="0" w:color="auto"/>
        <w:left w:val="none" w:sz="0" w:space="0" w:color="auto"/>
        <w:bottom w:val="none" w:sz="0" w:space="0" w:color="auto"/>
        <w:right w:val="none" w:sz="0" w:space="0" w:color="auto"/>
      </w:divBdr>
    </w:div>
    <w:div w:id="1464418536">
      <w:bodyDiv w:val="1"/>
      <w:marLeft w:val="0"/>
      <w:marRight w:val="0"/>
      <w:marTop w:val="0"/>
      <w:marBottom w:val="0"/>
      <w:divBdr>
        <w:top w:val="none" w:sz="0" w:space="0" w:color="auto"/>
        <w:left w:val="none" w:sz="0" w:space="0" w:color="auto"/>
        <w:bottom w:val="none" w:sz="0" w:space="0" w:color="auto"/>
        <w:right w:val="none" w:sz="0" w:space="0" w:color="auto"/>
      </w:divBdr>
    </w:div>
    <w:div w:id="1482189107">
      <w:bodyDiv w:val="1"/>
      <w:marLeft w:val="0"/>
      <w:marRight w:val="0"/>
      <w:marTop w:val="0"/>
      <w:marBottom w:val="0"/>
      <w:divBdr>
        <w:top w:val="none" w:sz="0" w:space="0" w:color="auto"/>
        <w:left w:val="none" w:sz="0" w:space="0" w:color="auto"/>
        <w:bottom w:val="none" w:sz="0" w:space="0" w:color="auto"/>
        <w:right w:val="none" w:sz="0" w:space="0" w:color="auto"/>
      </w:divBdr>
    </w:div>
    <w:div w:id="1483893004">
      <w:bodyDiv w:val="1"/>
      <w:marLeft w:val="0"/>
      <w:marRight w:val="0"/>
      <w:marTop w:val="0"/>
      <w:marBottom w:val="0"/>
      <w:divBdr>
        <w:top w:val="none" w:sz="0" w:space="0" w:color="auto"/>
        <w:left w:val="none" w:sz="0" w:space="0" w:color="auto"/>
        <w:bottom w:val="none" w:sz="0" w:space="0" w:color="auto"/>
        <w:right w:val="none" w:sz="0" w:space="0" w:color="auto"/>
      </w:divBdr>
    </w:div>
    <w:div w:id="1485927137">
      <w:bodyDiv w:val="1"/>
      <w:marLeft w:val="0"/>
      <w:marRight w:val="0"/>
      <w:marTop w:val="0"/>
      <w:marBottom w:val="0"/>
      <w:divBdr>
        <w:top w:val="none" w:sz="0" w:space="0" w:color="auto"/>
        <w:left w:val="none" w:sz="0" w:space="0" w:color="auto"/>
        <w:bottom w:val="none" w:sz="0" w:space="0" w:color="auto"/>
        <w:right w:val="none" w:sz="0" w:space="0" w:color="auto"/>
      </w:divBdr>
    </w:div>
    <w:div w:id="1488201603">
      <w:bodyDiv w:val="1"/>
      <w:marLeft w:val="0"/>
      <w:marRight w:val="0"/>
      <w:marTop w:val="0"/>
      <w:marBottom w:val="0"/>
      <w:divBdr>
        <w:top w:val="none" w:sz="0" w:space="0" w:color="auto"/>
        <w:left w:val="none" w:sz="0" w:space="0" w:color="auto"/>
        <w:bottom w:val="none" w:sz="0" w:space="0" w:color="auto"/>
        <w:right w:val="none" w:sz="0" w:space="0" w:color="auto"/>
      </w:divBdr>
    </w:div>
    <w:div w:id="1488208676">
      <w:bodyDiv w:val="1"/>
      <w:marLeft w:val="0"/>
      <w:marRight w:val="0"/>
      <w:marTop w:val="0"/>
      <w:marBottom w:val="0"/>
      <w:divBdr>
        <w:top w:val="none" w:sz="0" w:space="0" w:color="auto"/>
        <w:left w:val="none" w:sz="0" w:space="0" w:color="auto"/>
        <w:bottom w:val="none" w:sz="0" w:space="0" w:color="auto"/>
        <w:right w:val="none" w:sz="0" w:space="0" w:color="auto"/>
      </w:divBdr>
    </w:div>
    <w:div w:id="1488325885">
      <w:bodyDiv w:val="1"/>
      <w:marLeft w:val="0"/>
      <w:marRight w:val="0"/>
      <w:marTop w:val="0"/>
      <w:marBottom w:val="0"/>
      <w:divBdr>
        <w:top w:val="none" w:sz="0" w:space="0" w:color="auto"/>
        <w:left w:val="none" w:sz="0" w:space="0" w:color="auto"/>
        <w:bottom w:val="none" w:sz="0" w:space="0" w:color="auto"/>
        <w:right w:val="none" w:sz="0" w:space="0" w:color="auto"/>
      </w:divBdr>
    </w:div>
    <w:div w:id="1504006465">
      <w:bodyDiv w:val="1"/>
      <w:marLeft w:val="0"/>
      <w:marRight w:val="0"/>
      <w:marTop w:val="0"/>
      <w:marBottom w:val="0"/>
      <w:divBdr>
        <w:top w:val="none" w:sz="0" w:space="0" w:color="auto"/>
        <w:left w:val="none" w:sz="0" w:space="0" w:color="auto"/>
        <w:bottom w:val="none" w:sz="0" w:space="0" w:color="auto"/>
        <w:right w:val="none" w:sz="0" w:space="0" w:color="auto"/>
      </w:divBdr>
    </w:div>
    <w:div w:id="1512991890">
      <w:bodyDiv w:val="1"/>
      <w:marLeft w:val="0"/>
      <w:marRight w:val="0"/>
      <w:marTop w:val="0"/>
      <w:marBottom w:val="0"/>
      <w:divBdr>
        <w:top w:val="none" w:sz="0" w:space="0" w:color="auto"/>
        <w:left w:val="none" w:sz="0" w:space="0" w:color="auto"/>
        <w:bottom w:val="none" w:sz="0" w:space="0" w:color="auto"/>
        <w:right w:val="none" w:sz="0" w:space="0" w:color="auto"/>
      </w:divBdr>
    </w:div>
    <w:div w:id="1521580940">
      <w:bodyDiv w:val="1"/>
      <w:marLeft w:val="0"/>
      <w:marRight w:val="0"/>
      <w:marTop w:val="0"/>
      <w:marBottom w:val="0"/>
      <w:divBdr>
        <w:top w:val="none" w:sz="0" w:space="0" w:color="auto"/>
        <w:left w:val="none" w:sz="0" w:space="0" w:color="auto"/>
        <w:bottom w:val="none" w:sz="0" w:space="0" w:color="auto"/>
        <w:right w:val="none" w:sz="0" w:space="0" w:color="auto"/>
      </w:divBdr>
    </w:div>
    <w:div w:id="1524199429">
      <w:bodyDiv w:val="1"/>
      <w:marLeft w:val="0"/>
      <w:marRight w:val="0"/>
      <w:marTop w:val="0"/>
      <w:marBottom w:val="0"/>
      <w:divBdr>
        <w:top w:val="none" w:sz="0" w:space="0" w:color="auto"/>
        <w:left w:val="none" w:sz="0" w:space="0" w:color="auto"/>
        <w:bottom w:val="none" w:sz="0" w:space="0" w:color="auto"/>
        <w:right w:val="none" w:sz="0" w:space="0" w:color="auto"/>
      </w:divBdr>
    </w:div>
    <w:div w:id="1535997930">
      <w:bodyDiv w:val="1"/>
      <w:marLeft w:val="0"/>
      <w:marRight w:val="0"/>
      <w:marTop w:val="0"/>
      <w:marBottom w:val="0"/>
      <w:divBdr>
        <w:top w:val="none" w:sz="0" w:space="0" w:color="auto"/>
        <w:left w:val="none" w:sz="0" w:space="0" w:color="auto"/>
        <w:bottom w:val="none" w:sz="0" w:space="0" w:color="auto"/>
        <w:right w:val="none" w:sz="0" w:space="0" w:color="auto"/>
      </w:divBdr>
    </w:div>
    <w:div w:id="1537963934">
      <w:bodyDiv w:val="1"/>
      <w:marLeft w:val="0"/>
      <w:marRight w:val="0"/>
      <w:marTop w:val="0"/>
      <w:marBottom w:val="0"/>
      <w:divBdr>
        <w:top w:val="none" w:sz="0" w:space="0" w:color="auto"/>
        <w:left w:val="none" w:sz="0" w:space="0" w:color="auto"/>
        <w:bottom w:val="none" w:sz="0" w:space="0" w:color="auto"/>
        <w:right w:val="none" w:sz="0" w:space="0" w:color="auto"/>
      </w:divBdr>
    </w:div>
    <w:div w:id="1542396488">
      <w:bodyDiv w:val="1"/>
      <w:marLeft w:val="0"/>
      <w:marRight w:val="0"/>
      <w:marTop w:val="0"/>
      <w:marBottom w:val="0"/>
      <w:divBdr>
        <w:top w:val="none" w:sz="0" w:space="0" w:color="auto"/>
        <w:left w:val="none" w:sz="0" w:space="0" w:color="auto"/>
        <w:bottom w:val="none" w:sz="0" w:space="0" w:color="auto"/>
        <w:right w:val="none" w:sz="0" w:space="0" w:color="auto"/>
      </w:divBdr>
    </w:div>
    <w:div w:id="1543253351">
      <w:bodyDiv w:val="1"/>
      <w:marLeft w:val="0"/>
      <w:marRight w:val="0"/>
      <w:marTop w:val="0"/>
      <w:marBottom w:val="0"/>
      <w:divBdr>
        <w:top w:val="none" w:sz="0" w:space="0" w:color="auto"/>
        <w:left w:val="none" w:sz="0" w:space="0" w:color="auto"/>
        <w:bottom w:val="none" w:sz="0" w:space="0" w:color="auto"/>
        <w:right w:val="none" w:sz="0" w:space="0" w:color="auto"/>
      </w:divBdr>
    </w:div>
    <w:div w:id="1546868697">
      <w:bodyDiv w:val="1"/>
      <w:marLeft w:val="0"/>
      <w:marRight w:val="0"/>
      <w:marTop w:val="0"/>
      <w:marBottom w:val="0"/>
      <w:divBdr>
        <w:top w:val="none" w:sz="0" w:space="0" w:color="auto"/>
        <w:left w:val="none" w:sz="0" w:space="0" w:color="auto"/>
        <w:bottom w:val="none" w:sz="0" w:space="0" w:color="auto"/>
        <w:right w:val="none" w:sz="0" w:space="0" w:color="auto"/>
      </w:divBdr>
    </w:div>
    <w:div w:id="1549416333">
      <w:bodyDiv w:val="1"/>
      <w:marLeft w:val="0"/>
      <w:marRight w:val="0"/>
      <w:marTop w:val="0"/>
      <w:marBottom w:val="0"/>
      <w:divBdr>
        <w:top w:val="none" w:sz="0" w:space="0" w:color="auto"/>
        <w:left w:val="none" w:sz="0" w:space="0" w:color="auto"/>
        <w:bottom w:val="none" w:sz="0" w:space="0" w:color="auto"/>
        <w:right w:val="none" w:sz="0" w:space="0" w:color="auto"/>
      </w:divBdr>
    </w:div>
    <w:div w:id="1549950512">
      <w:bodyDiv w:val="1"/>
      <w:marLeft w:val="0"/>
      <w:marRight w:val="0"/>
      <w:marTop w:val="0"/>
      <w:marBottom w:val="0"/>
      <w:divBdr>
        <w:top w:val="none" w:sz="0" w:space="0" w:color="auto"/>
        <w:left w:val="none" w:sz="0" w:space="0" w:color="auto"/>
        <w:bottom w:val="none" w:sz="0" w:space="0" w:color="auto"/>
        <w:right w:val="none" w:sz="0" w:space="0" w:color="auto"/>
      </w:divBdr>
    </w:div>
    <w:div w:id="1574126520">
      <w:bodyDiv w:val="1"/>
      <w:marLeft w:val="0"/>
      <w:marRight w:val="0"/>
      <w:marTop w:val="0"/>
      <w:marBottom w:val="0"/>
      <w:divBdr>
        <w:top w:val="none" w:sz="0" w:space="0" w:color="auto"/>
        <w:left w:val="none" w:sz="0" w:space="0" w:color="auto"/>
        <w:bottom w:val="none" w:sz="0" w:space="0" w:color="auto"/>
        <w:right w:val="none" w:sz="0" w:space="0" w:color="auto"/>
      </w:divBdr>
    </w:div>
    <w:div w:id="1574198629">
      <w:bodyDiv w:val="1"/>
      <w:marLeft w:val="0"/>
      <w:marRight w:val="0"/>
      <w:marTop w:val="0"/>
      <w:marBottom w:val="0"/>
      <w:divBdr>
        <w:top w:val="none" w:sz="0" w:space="0" w:color="auto"/>
        <w:left w:val="none" w:sz="0" w:space="0" w:color="auto"/>
        <w:bottom w:val="none" w:sz="0" w:space="0" w:color="auto"/>
        <w:right w:val="none" w:sz="0" w:space="0" w:color="auto"/>
      </w:divBdr>
    </w:div>
    <w:div w:id="1582064900">
      <w:bodyDiv w:val="1"/>
      <w:marLeft w:val="0"/>
      <w:marRight w:val="0"/>
      <w:marTop w:val="0"/>
      <w:marBottom w:val="0"/>
      <w:divBdr>
        <w:top w:val="none" w:sz="0" w:space="0" w:color="auto"/>
        <w:left w:val="none" w:sz="0" w:space="0" w:color="auto"/>
        <w:bottom w:val="none" w:sz="0" w:space="0" w:color="auto"/>
        <w:right w:val="none" w:sz="0" w:space="0" w:color="auto"/>
      </w:divBdr>
    </w:div>
    <w:div w:id="1587766645">
      <w:bodyDiv w:val="1"/>
      <w:marLeft w:val="0"/>
      <w:marRight w:val="0"/>
      <w:marTop w:val="0"/>
      <w:marBottom w:val="0"/>
      <w:divBdr>
        <w:top w:val="none" w:sz="0" w:space="0" w:color="auto"/>
        <w:left w:val="none" w:sz="0" w:space="0" w:color="auto"/>
        <w:bottom w:val="none" w:sz="0" w:space="0" w:color="auto"/>
        <w:right w:val="none" w:sz="0" w:space="0" w:color="auto"/>
      </w:divBdr>
    </w:div>
    <w:div w:id="1598636167">
      <w:bodyDiv w:val="1"/>
      <w:marLeft w:val="0"/>
      <w:marRight w:val="0"/>
      <w:marTop w:val="0"/>
      <w:marBottom w:val="0"/>
      <w:divBdr>
        <w:top w:val="none" w:sz="0" w:space="0" w:color="auto"/>
        <w:left w:val="none" w:sz="0" w:space="0" w:color="auto"/>
        <w:bottom w:val="none" w:sz="0" w:space="0" w:color="auto"/>
        <w:right w:val="none" w:sz="0" w:space="0" w:color="auto"/>
      </w:divBdr>
    </w:div>
    <w:div w:id="1598753413">
      <w:bodyDiv w:val="1"/>
      <w:marLeft w:val="0"/>
      <w:marRight w:val="0"/>
      <w:marTop w:val="0"/>
      <w:marBottom w:val="0"/>
      <w:divBdr>
        <w:top w:val="none" w:sz="0" w:space="0" w:color="auto"/>
        <w:left w:val="none" w:sz="0" w:space="0" w:color="auto"/>
        <w:bottom w:val="none" w:sz="0" w:space="0" w:color="auto"/>
        <w:right w:val="none" w:sz="0" w:space="0" w:color="auto"/>
      </w:divBdr>
    </w:div>
    <w:div w:id="1620263669">
      <w:bodyDiv w:val="1"/>
      <w:marLeft w:val="0"/>
      <w:marRight w:val="0"/>
      <w:marTop w:val="0"/>
      <w:marBottom w:val="0"/>
      <w:divBdr>
        <w:top w:val="none" w:sz="0" w:space="0" w:color="auto"/>
        <w:left w:val="none" w:sz="0" w:space="0" w:color="auto"/>
        <w:bottom w:val="none" w:sz="0" w:space="0" w:color="auto"/>
        <w:right w:val="none" w:sz="0" w:space="0" w:color="auto"/>
      </w:divBdr>
    </w:div>
    <w:div w:id="1620792394">
      <w:bodyDiv w:val="1"/>
      <w:marLeft w:val="0"/>
      <w:marRight w:val="0"/>
      <w:marTop w:val="0"/>
      <w:marBottom w:val="0"/>
      <w:divBdr>
        <w:top w:val="none" w:sz="0" w:space="0" w:color="auto"/>
        <w:left w:val="none" w:sz="0" w:space="0" w:color="auto"/>
        <w:bottom w:val="none" w:sz="0" w:space="0" w:color="auto"/>
        <w:right w:val="none" w:sz="0" w:space="0" w:color="auto"/>
      </w:divBdr>
    </w:div>
    <w:div w:id="1623029592">
      <w:bodyDiv w:val="1"/>
      <w:marLeft w:val="0"/>
      <w:marRight w:val="0"/>
      <w:marTop w:val="0"/>
      <w:marBottom w:val="0"/>
      <w:divBdr>
        <w:top w:val="none" w:sz="0" w:space="0" w:color="auto"/>
        <w:left w:val="none" w:sz="0" w:space="0" w:color="auto"/>
        <w:bottom w:val="none" w:sz="0" w:space="0" w:color="auto"/>
        <w:right w:val="none" w:sz="0" w:space="0" w:color="auto"/>
      </w:divBdr>
    </w:div>
    <w:div w:id="1630934263">
      <w:bodyDiv w:val="1"/>
      <w:marLeft w:val="0"/>
      <w:marRight w:val="0"/>
      <w:marTop w:val="0"/>
      <w:marBottom w:val="0"/>
      <w:divBdr>
        <w:top w:val="none" w:sz="0" w:space="0" w:color="auto"/>
        <w:left w:val="none" w:sz="0" w:space="0" w:color="auto"/>
        <w:bottom w:val="none" w:sz="0" w:space="0" w:color="auto"/>
        <w:right w:val="none" w:sz="0" w:space="0" w:color="auto"/>
      </w:divBdr>
    </w:div>
    <w:div w:id="1655991018">
      <w:bodyDiv w:val="1"/>
      <w:marLeft w:val="0"/>
      <w:marRight w:val="0"/>
      <w:marTop w:val="0"/>
      <w:marBottom w:val="0"/>
      <w:divBdr>
        <w:top w:val="none" w:sz="0" w:space="0" w:color="auto"/>
        <w:left w:val="none" w:sz="0" w:space="0" w:color="auto"/>
        <w:bottom w:val="none" w:sz="0" w:space="0" w:color="auto"/>
        <w:right w:val="none" w:sz="0" w:space="0" w:color="auto"/>
      </w:divBdr>
    </w:div>
    <w:div w:id="1656034698">
      <w:bodyDiv w:val="1"/>
      <w:marLeft w:val="0"/>
      <w:marRight w:val="0"/>
      <w:marTop w:val="0"/>
      <w:marBottom w:val="0"/>
      <w:divBdr>
        <w:top w:val="none" w:sz="0" w:space="0" w:color="auto"/>
        <w:left w:val="none" w:sz="0" w:space="0" w:color="auto"/>
        <w:bottom w:val="none" w:sz="0" w:space="0" w:color="auto"/>
        <w:right w:val="none" w:sz="0" w:space="0" w:color="auto"/>
      </w:divBdr>
    </w:div>
    <w:div w:id="1663463730">
      <w:bodyDiv w:val="1"/>
      <w:marLeft w:val="0"/>
      <w:marRight w:val="0"/>
      <w:marTop w:val="0"/>
      <w:marBottom w:val="0"/>
      <w:divBdr>
        <w:top w:val="none" w:sz="0" w:space="0" w:color="auto"/>
        <w:left w:val="none" w:sz="0" w:space="0" w:color="auto"/>
        <w:bottom w:val="none" w:sz="0" w:space="0" w:color="auto"/>
        <w:right w:val="none" w:sz="0" w:space="0" w:color="auto"/>
      </w:divBdr>
    </w:div>
    <w:div w:id="1672172522">
      <w:bodyDiv w:val="1"/>
      <w:marLeft w:val="0"/>
      <w:marRight w:val="0"/>
      <w:marTop w:val="0"/>
      <w:marBottom w:val="0"/>
      <w:divBdr>
        <w:top w:val="none" w:sz="0" w:space="0" w:color="auto"/>
        <w:left w:val="none" w:sz="0" w:space="0" w:color="auto"/>
        <w:bottom w:val="none" w:sz="0" w:space="0" w:color="auto"/>
        <w:right w:val="none" w:sz="0" w:space="0" w:color="auto"/>
      </w:divBdr>
    </w:div>
    <w:div w:id="1689674822">
      <w:bodyDiv w:val="1"/>
      <w:marLeft w:val="0"/>
      <w:marRight w:val="0"/>
      <w:marTop w:val="0"/>
      <w:marBottom w:val="0"/>
      <w:divBdr>
        <w:top w:val="none" w:sz="0" w:space="0" w:color="auto"/>
        <w:left w:val="none" w:sz="0" w:space="0" w:color="auto"/>
        <w:bottom w:val="none" w:sz="0" w:space="0" w:color="auto"/>
        <w:right w:val="none" w:sz="0" w:space="0" w:color="auto"/>
      </w:divBdr>
    </w:div>
    <w:div w:id="1692997378">
      <w:bodyDiv w:val="1"/>
      <w:marLeft w:val="0"/>
      <w:marRight w:val="0"/>
      <w:marTop w:val="0"/>
      <w:marBottom w:val="0"/>
      <w:divBdr>
        <w:top w:val="none" w:sz="0" w:space="0" w:color="auto"/>
        <w:left w:val="none" w:sz="0" w:space="0" w:color="auto"/>
        <w:bottom w:val="none" w:sz="0" w:space="0" w:color="auto"/>
        <w:right w:val="none" w:sz="0" w:space="0" w:color="auto"/>
      </w:divBdr>
    </w:div>
    <w:div w:id="1699624044">
      <w:bodyDiv w:val="1"/>
      <w:marLeft w:val="0"/>
      <w:marRight w:val="0"/>
      <w:marTop w:val="0"/>
      <w:marBottom w:val="0"/>
      <w:divBdr>
        <w:top w:val="none" w:sz="0" w:space="0" w:color="auto"/>
        <w:left w:val="none" w:sz="0" w:space="0" w:color="auto"/>
        <w:bottom w:val="none" w:sz="0" w:space="0" w:color="auto"/>
        <w:right w:val="none" w:sz="0" w:space="0" w:color="auto"/>
      </w:divBdr>
    </w:div>
    <w:div w:id="1709988316">
      <w:bodyDiv w:val="1"/>
      <w:marLeft w:val="0"/>
      <w:marRight w:val="0"/>
      <w:marTop w:val="0"/>
      <w:marBottom w:val="0"/>
      <w:divBdr>
        <w:top w:val="none" w:sz="0" w:space="0" w:color="auto"/>
        <w:left w:val="none" w:sz="0" w:space="0" w:color="auto"/>
        <w:bottom w:val="none" w:sz="0" w:space="0" w:color="auto"/>
        <w:right w:val="none" w:sz="0" w:space="0" w:color="auto"/>
      </w:divBdr>
    </w:div>
    <w:div w:id="1710374885">
      <w:bodyDiv w:val="1"/>
      <w:marLeft w:val="0"/>
      <w:marRight w:val="0"/>
      <w:marTop w:val="0"/>
      <w:marBottom w:val="0"/>
      <w:divBdr>
        <w:top w:val="none" w:sz="0" w:space="0" w:color="auto"/>
        <w:left w:val="none" w:sz="0" w:space="0" w:color="auto"/>
        <w:bottom w:val="none" w:sz="0" w:space="0" w:color="auto"/>
        <w:right w:val="none" w:sz="0" w:space="0" w:color="auto"/>
      </w:divBdr>
    </w:div>
    <w:div w:id="1715306440">
      <w:bodyDiv w:val="1"/>
      <w:marLeft w:val="0"/>
      <w:marRight w:val="0"/>
      <w:marTop w:val="0"/>
      <w:marBottom w:val="0"/>
      <w:divBdr>
        <w:top w:val="none" w:sz="0" w:space="0" w:color="auto"/>
        <w:left w:val="none" w:sz="0" w:space="0" w:color="auto"/>
        <w:bottom w:val="none" w:sz="0" w:space="0" w:color="auto"/>
        <w:right w:val="none" w:sz="0" w:space="0" w:color="auto"/>
      </w:divBdr>
    </w:div>
    <w:div w:id="1724711679">
      <w:bodyDiv w:val="1"/>
      <w:marLeft w:val="0"/>
      <w:marRight w:val="0"/>
      <w:marTop w:val="0"/>
      <w:marBottom w:val="0"/>
      <w:divBdr>
        <w:top w:val="none" w:sz="0" w:space="0" w:color="auto"/>
        <w:left w:val="none" w:sz="0" w:space="0" w:color="auto"/>
        <w:bottom w:val="none" w:sz="0" w:space="0" w:color="auto"/>
        <w:right w:val="none" w:sz="0" w:space="0" w:color="auto"/>
      </w:divBdr>
    </w:div>
    <w:div w:id="1732459973">
      <w:bodyDiv w:val="1"/>
      <w:marLeft w:val="0"/>
      <w:marRight w:val="0"/>
      <w:marTop w:val="0"/>
      <w:marBottom w:val="0"/>
      <w:divBdr>
        <w:top w:val="none" w:sz="0" w:space="0" w:color="auto"/>
        <w:left w:val="none" w:sz="0" w:space="0" w:color="auto"/>
        <w:bottom w:val="none" w:sz="0" w:space="0" w:color="auto"/>
        <w:right w:val="none" w:sz="0" w:space="0" w:color="auto"/>
      </w:divBdr>
    </w:div>
    <w:div w:id="1753815383">
      <w:bodyDiv w:val="1"/>
      <w:marLeft w:val="0"/>
      <w:marRight w:val="0"/>
      <w:marTop w:val="0"/>
      <w:marBottom w:val="0"/>
      <w:divBdr>
        <w:top w:val="none" w:sz="0" w:space="0" w:color="auto"/>
        <w:left w:val="none" w:sz="0" w:space="0" w:color="auto"/>
        <w:bottom w:val="none" w:sz="0" w:space="0" w:color="auto"/>
        <w:right w:val="none" w:sz="0" w:space="0" w:color="auto"/>
      </w:divBdr>
    </w:div>
    <w:div w:id="1768651442">
      <w:bodyDiv w:val="1"/>
      <w:marLeft w:val="0"/>
      <w:marRight w:val="0"/>
      <w:marTop w:val="0"/>
      <w:marBottom w:val="0"/>
      <w:divBdr>
        <w:top w:val="none" w:sz="0" w:space="0" w:color="auto"/>
        <w:left w:val="none" w:sz="0" w:space="0" w:color="auto"/>
        <w:bottom w:val="none" w:sz="0" w:space="0" w:color="auto"/>
        <w:right w:val="none" w:sz="0" w:space="0" w:color="auto"/>
      </w:divBdr>
    </w:div>
    <w:div w:id="1771047929">
      <w:bodyDiv w:val="1"/>
      <w:marLeft w:val="0"/>
      <w:marRight w:val="0"/>
      <w:marTop w:val="0"/>
      <w:marBottom w:val="0"/>
      <w:divBdr>
        <w:top w:val="none" w:sz="0" w:space="0" w:color="auto"/>
        <w:left w:val="none" w:sz="0" w:space="0" w:color="auto"/>
        <w:bottom w:val="none" w:sz="0" w:space="0" w:color="auto"/>
        <w:right w:val="none" w:sz="0" w:space="0" w:color="auto"/>
      </w:divBdr>
    </w:div>
    <w:div w:id="1782914302">
      <w:bodyDiv w:val="1"/>
      <w:marLeft w:val="0"/>
      <w:marRight w:val="0"/>
      <w:marTop w:val="0"/>
      <w:marBottom w:val="0"/>
      <w:divBdr>
        <w:top w:val="none" w:sz="0" w:space="0" w:color="auto"/>
        <w:left w:val="none" w:sz="0" w:space="0" w:color="auto"/>
        <w:bottom w:val="none" w:sz="0" w:space="0" w:color="auto"/>
        <w:right w:val="none" w:sz="0" w:space="0" w:color="auto"/>
      </w:divBdr>
    </w:div>
    <w:div w:id="1789162650">
      <w:bodyDiv w:val="1"/>
      <w:marLeft w:val="0"/>
      <w:marRight w:val="0"/>
      <w:marTop w:val="0"/>
      <w:marBottom w:val="0"/>
      <w:divBdr>
        <w:top w:val="none" w:sz="0" w:space="0" w:color="auto"/>
        <w:left w:val="none" w:sz="0" w:space="0" w:color="auto"/>
        <w:bottom w:val="none" w:sz="0" w:space="0" w:color="auto"/>
        <w:right w:val="none" w:sz="0" w:space="0" w:color="auto"/>
      </w:divBdr>
    </w:div>
    <w:div w:id="1793162147">
      <w:bodyDiv w:val="1"/>
      <w:marLeft w:val="0"/>
      <w:marRight w:val="0"/>
      <w:marTop w:val="0"/>
      <w:marBottom w:val="0"/>
      <w:divBdr>
        <w:top w:val="none" w:sz="0" w:space="0" w:color="auto"/>
        <w:left w:val="none" w:sz="0" w:space="0" w:color="auto"/>
        <w:bottom w:val="none" w:sz="0" w:space="0" w:color="auto"/>
        <w:right w:val="none" w:sz="0" w:space="0" w:color="auto"/>
      </w:divBdr>
    </w:div>
    <w:div w:id="1797479318">
      <w:bodyDiv w:val="1"/>
      <w:marLeft w:val="0"/>
      <w:marRight w:val="0"/>
      <w:marTop w:val="0"/>
      <w:marBottom w:val="0"/>
      <w:divBdr>
        <w:top w:val="none" w:sz="0" w:space="0" w:color="auto"/>
        <w:left w:val="none" w:sz="0" w:space="0" w:color="auto"/>
        <w:bottom w:val="none" w:sz="0" w:space="0" w:color="auto"/>
        <w:right w:val="none" w:sz="0" w:space="0" w:color="auto"/>
      </w:divBdr>
    </w:div>
    <w:div w:id="1801222283">
      <w:bodyDiv w:val="1"/>
      <w:marLeft w:val="0"/>
      <w:marRight w:val="0"/>
      <w:marTop w:val="0"/>
      <w:marBottom w:val="0"/>
      <w:divBdr>
        <w:top w:val="none" w:sz="0" w:space="0" w:color="auto"/>
        <w:left w:val="none" w:sz="0" w:space="0" w:color="auto"/>
        <w:bottom w:val="none" w:sz="0" w:space="0" w:color="auto"/>
        <w:right w:val="none" w:sz="0" w:space="0" w:color="auto"/>
      </w:divBdr>
    </w:div>
    <w:div w:id="1811901365">
      <w:bodyDiv w:val="1"/>
      <w:marLeft w:val="0"/>
      <w:marRight w:val="0"/>
      <w:marTop w:val="0"/>
      <w:marBottom w:val="0"/>
      <w:divBdr>
        <w:top w:val="none" w:sz="0" w:space="0" w:color="auto"/>
        <w:left w:val="none" w:sz="0" w:space="0" w:color="auto"/>
        <w:bottom w:val="none" w:sz="0" w:space="0" w:color="auto"/>
        <w:right w:val="none" w:sz="0" w:space="0" w:color="auto"/>
      </w:divBdr>
    </w:div>
    <w:div w:id="1814522157">
      <w:bodyDiv w:val="1"/>
      <w:marLeft w:val="0"/>
      <w:marRight w:val="0"/>
      <w:marTop w:val="0"/>
      <w:marBottom w:val="0"/>
      <w:divBdr>
        <w:top w:val="none" w:sz="0" w:space="0" w:color="auto"/>
        <w:left w:val="none" w:sz="0" w:space="0" w:color="auto"/>
        <w:bottom w:val="none" w:sz="0" w:space="0" w:color="auto"/>
        <w:right w:val="none" w:sz="0" w:space="0" w:color="auto"/>
      </w:divBdr>
    </w:div>
    <w:div w:id="1815873802">
      <w:bodyDiv w:val="1"/>
      <w:marLeft w:val="0"/>
      <w:marRight w:val="0"/>
      <w:marTop w:val="0"/>
      <w:marBottom w:val="0"/>
      <w:divBdr>
        <w:top w:val="none" w:sz="0" w:space="0" w:color="auto"/>
        <w:left w:val="none" w:sz="0" w:space="0" w:color="auto"/>
        <w:bottom w:val="none" w:sz="0" w:space="0" w:color="auto"/>
        <w:right w:val="none" w:sz="0" w:space="0" w:color="auto"/>
      </w:divBdr>
    </w:div>
    <w:div w:id="1849755758">
      <w:bodyDiv w:val="1"/>
      <w:marLeft w:val="0"/>
      <w:marRight w:val="0"/>
      <w:marTop w:val="0"/>
      <w:marBottom w:val="0"/>
      <w:divBdr>
        <w:top w:val="none" w:sz="0" w:space="0" w:color="auto"/>
        <w:left w:val="none" w:sz="0" w:space="0" w:color="auto"/>
        <w:bottom w:val="none" w:sz="0" w:space="0" w:color="auto"/>
        <w:right w:val="none" w:sz="0" w:space="0" w:color="auto"/>
      </w:divBdr>
    </w:div>
    <w:div w:id="1864123136">
      <w:bodyDiv w:val="1"/>
      <w:marLeft w:val="0"/>
      <w:marRight w:val="0"/>
      <w:marTop w:val="0"/>
      <w:marBottom w:val="0"/>
      <w:divBdr>
        <w:top w:val="none" w:sz="0" w:space="0" w:color="auto"/>
        <w:left w:val="none" w:sz="0" w:space="0" w:color="auto"/>
        <w:bottom w:val="none" w:sz="0" w:space="0" w:color="auto"/>
        <w:right w:val="none" w:sz="0" w:space="0" w:color="auto"/>
      </w:divBdr>
    </w:div>
    <w:div w:id="1866555036">
      <w:bodyDiv w:val="1"/>
      <w:marLeft w:val="0"/>
      <w:marRight w:val="0"/>
      <w:marTop w:val="0"/>
      <w:marBottom w:val="0"/>
      <w:divBdr>
        <w:top w:val="none" w:sz="0" w:space="0" w:color="auto"/>
        <w:left w:val="none" w:sz="0" w:space="0" w:color="auto"/>
        <w:bottom w:val="none" w:sz="0" w:space="0" w:color="auto"/>
        <w:right w:val="none" w:sz="0" w:space="0" w:color="auto"/>
      </w:divBdr>
    </w:div>
    <w:div w:id="1871188023">
      <w:bodyDiv w:val="1"/>
      <w:marLeft w:val="0"/>
      <w:marRight w:val="0"/>
      <w:marTop w:val="0"/>
      <w:marBottom w:val="0"/>
      <w:divBdr>
        <w:top w:val="none" w:sz="0" w:space="0" w:color="auto"/>
        <w:left w:val="none" w:sz="0" w:space="0" w:color="auto"/>
        <w:bottom w:val="none" w:sz="0" w:space="0" w:color="auto"/>
        <w:right w:val="none" w:sz="0" w:space="0" w:color="auto"/>
      </w:divBdr>
    </w:div>
    <w:div w:id="1878160771">
      <w:bodyDiv w:val="1"/>
      <w:marLeft w:val="0"/>
      <w:marRight w:val="0"/>
      <w:marTop w:val="0"/>
      <w:marBottom w:val="0"/>
      <w:divBdr>
        <w:top w:val="none" w:sz="0" w:space="0" w:color="auto"/>
        <w:left w:val="none" w:sz="0" w:space="0" w:color="auto"/>
        <w:bottom w:val="none" w:sz="0" w:space="0" w:color="auto"/>
        <w:right w:val="none" w:sz="0" w:space="0" w:color="auto"/>
      </w:divBdr>
    </w:div>
    <w:div w:id="1882789552">
      <w:bodyDiv w:val="1"/>
      <w:marLeft w:val="0"/>
      <w:marRight w:val="0"/>
      <w:marTop w:val="0"/>
      <w:marBottom w:val="0"/>
      <w:divBdr>
        <w:top w:val="none" w:sz="0" w:space="0" w:color="auto"/>
        <w:left w:val="none" w:sz="0" w:space="0" w:color="auto"/>
        <w:bottom w:val="none" w:sz="0" w:space="0" w:color="auto"/>
        <w:right w:val="none" w:sz="0" w:space="0" w:color="auto"/>
      </w:divBdr>
    </w:div>
    <w:div w:id="1894001979">
      <w:bodyDiv w:val="1"/>
      <w:marLeft w:val="0"/>
      <w:marRight w:val="0"/>
      <w:marTop w:val="0"/>
      <w:marBottom w:val="0"/>
      <w:divBdr>
        <w:top w:val="none" w:sz="0" w:space="0" w:color="auto"/>
        <w:left w:val="none" w:sz="0" w:space="0" w:color="auto"/>
        <w:bottom w:val="none" w:sz="0" w:space="0" w:color="auto"/>
        <w:right w:val="none" w:sz="0" w:space="0" w:color="auto"/>
      </w:divBdr>
    </w:div>
    <w:div w:id="1903982253">
      <w:bodyDiv w:val="1"/>
      <w:marLeft w:val="0"/>
      <w:marRight w:val="0"/>
      <w:marTop w:val="0"/>
      <w:marBottom w:val="0"/>
      <w:divBdr>
        <w:top w:val="none" w:sz="0" w:space="0" w:color="auto"/>
        <w:left w:val="none" w:sz="0" w:space="0" w:color="auto"/>
        <w:bottom w:val="none" w:sz="0" w:space="0" w:color="auto"/>
        <w:right w:val="none" w:sz="0" w:space="0" w:color="auto"/>
      </w:divBdr>
    </w:div>
    <w:div w:id="1924561063">
      <w:bodyDiv w:val="1"/>
      <w:marLeft w:val="0"/>
      <w:marRight w:val="0"/>
      <w:marTop w:val="0"/>
      <w:marBottom w:val="0"/>
      <w:divBdr>
        <w:top w:val="none" w:sz="0" w:space="0" w:color="auto"/>
        <w:left w:val="none" w:sz="0" w:space="0" w:color="auto"/>
        <w:bottom w:val="none" w:sz="0" w:space="0" w:color="auto"/>
        <w:right w:val="none" w:sz="0" w:space="0" w:color="auto"/>
      </w:divBdr>
    </w:div>
    <w:div w:id="1937905603">
      <w:bodyDiv w:val="1"/>
      <w:marLeft w:val="0"/>
      <w:marRight w:val="0"/>
      <w:marTop w:val="0"/>
      <w:marBottom w:val="0"/>
      <w:divBdr>
        <w:top w:val="none" w:sz="0" w:space="0" w:color="auto"/>
        <w:left w:val="none" w:sz="0" w:space="0" w:color="auto"/>
        <w:bottom w:val="none" w:sz="0" w:space="0" w:color="auto"/>
        <w:right w:val="none" w:sz="0" w:space="0" w:color="auto"/>
      </w:divBdr>
    </w:div>
    <w:div w:id="1947542491">
      <w:bodyDiv w:val="1"/>
      <w:marLeft w:val="0"/>
      <w:marRight w:val="0"/>
      <w:marTop w:val="0"/>
      <w:marBottom w:val="0"/>
      <w:divBdr>
        <w:top w:val="none" w:sz="0" w:space="0" w:color="auto"/>
        <w:left w:val="none" w:sz="0" w:space="0" w:color="auto"/>
        <w:bottom w:val="none" w:sz="0" w:space="0" w:color="auto"/>
        <w:right w:val="none" w:sz="0" w:space="0" w:color="auto"/>
      </w:divBdr>
    </w:div>
    <w:div w:id="1955357245">
      <w:bodyDiv w:val="1"/>
      <w:marLeft w:val="0"/>
      <w:marRight w:val="0"/>
      <w:marTop w:val="0"/>
      <w:marBottom w:val="0"/>
      <w:divBdr>
        <w:top w:val="none" w:sz="0" w:space="0" w:color="auto"/>
        <w:left w:val="none" w:sz="0" w:space="0" w:color="auto"/>
        <w:bottom w:val="none" w:sz="0" w:space="0" w:color="auto"/>
        <w:right w:val="none" w:sz="0" w:space="0" w:color="auto"/>
      </w:divBdr>
    </w:div>
    <w:div w:id="1956667177">
      <w:bodyDiv w:val="1"/>
      <w:marLeft w:val="0"/>
      <w:marRight w:val="0"/>
      <w:marTop w:val="0"/>
      <w:marBottom w:val="0"/>
      <w:divBdr>
        <w:top w:val="none" w:sz="0" w:space="0" w:color="auto"/>
        <w:left w:val="none" w:sz="0" w:space="0" w:color="auto"/>
        <w:bottom w:val="none" w:sz="0" w:space="0" w:color="auto"/>
        <w:right w:val="none" w:sz="0" w:space="0" w:color="auto"/>
      </w:divBdr>
    </w:div>
    <w:div w:id="1971741098">
      <w:bodyDiv w:val="1"/>
      <w:marLeft w:val="0"/>
      <w:marRight w:val="0"/>
      <w:marTop w:val="0"/>
      <w:marBottom w:val="0"/>
      <w:divBdr>
        <w:top w:val="none" w:sz="0" w:space="0" w:color="auto"/>
        <w:left w:val="none" w:sz="0" w:space="0" w:color="auto"/>
        <w:bottom w:val="none" w:sz="0" w:space="0" w:color="auto"/>
        <w:right w:val="none" w:sz="0" w:space="0" w:color="auto"/>
      </w:divBdr>
    </w:div>
    <w:div w:id="1979608297">
      <w:bodyDiv w:val="1"/>
      <w:marLeft w:val="0"/>
      <w:marRight w:val="0"/>
      <w:marTop w:val="0"/>
      <w:marBottom w:val="0"/>
      <w:divBdr>
        <w:top w:val="none" w:sz="0" w:space="0" w:color="auto"/>
        <w:left w:val="none" w:sz="0" w:space="0" w:color="auto"/>
        <w:bottom w:val="none" w:sz="0" w:space="0" w:color="auto"/>
        <w:right w:val="none" w:sz="0" w:space="0" w:color="auto"/>
      </w:divBdr>
    </w:div>
    <w:div w:id="1988588929">
      <w:bodyDiv w:val="1"/>
      <w:marLeft w:val="0"/>
      <w:marRight w:val="0"/>
      <w:marTop w:val="0"/>
      <w:marBottom w:val="0"/>
      <w:divBdr>
        <w:top w:val="none" w:sz="0" w:space="0" w:color="auto"/>
        <w:left w:val="none" w:sz="0" w:space="0" w:color="auto"/>
        <w:bottom w:val="none" w:sz="0" w:space="0" w:color="auto"/>
        <w:right w:val="none" w:sz="0" w:space="0" w:color="auto"/>
      </w:divBdr>
    </w:div>
    <w:div w:id="1994019519">
      <w:bodyDiv w:val="1"/>
      <w:marLeft w:val="0"/>
      <w:marRight w:val="0"/>
      <w:marTop w:val="0"/>
      <w:marBottom w:val="0"/>
      <w:divBdr>
        <w:top w:val="none" w:sz="0" w:space="0" w:color="auto"/>
        <w:left w:val="none" w:sz="0" w:space="0" w:color="auto"/>
        <w:bottom w:val="none" w:sz="0" w:space="0" w:color="auto"/>
        <w:right w:val="none" w:sz="0" w:space="0" w:color="auto"/>
      </w:divBdr>
    </w:div>
    <w:div w:id="1996755982">
      <w:bodyDiv w:val="1"/>
      <w:marLeft w:val="0"/>
      <w:marRight w:val="0"/>
      <w:marTop w:val="0"/>
      <w:marBottom w:val="0"/>
      <w:divBdr>
        <w:top w:val="none" w:sz="0" w:space="0" w:color="auto"/>
        <w:left w:val="none" w:sz="0" w:space="0" w:color="auto"/>
        <w:bottom w:val="none" w:sz="0" w:space="0" w:color="auto"/>
        <w:right w:val="none" w:sz="0" w:space="0" w:color="auto"/>
      </w:divBdr>
    </w:div>
    <w:div w:id="2008316451">
      <w:bodyDiv w:val="1"/>
      <w:marLeft w:val="0"/>
      <w:marRight w:val="0"/>
      <w:marTop w:val="0"/>
      <w:marBottom w:val="0"/>
      <w:divBdr>
        <w:top w:val="none" w:sz="0" w:space="0" w:color="auto"/>
        <w:left w:val="none" w:sz="0" w:space="0" w:color="auto"/>
        <w:bottom w:val="none" w:sz="0" w:space="0" w:color="auto"/>
        <w:right w:val="none" w:sz="0" w:space="0" w:color="auto"/>
      </w:divBdr>
    </w:div>
    <w:div w:id="2016417027">
      <w:bodyDiv w:val="1"/>
      <w:marLeft w:val="0"/>
      <w:marRight w:val="0"/>
      <w:marTop w:val="0"/>
      <w:marBottom w:val="0"/>
      <w:divBdr>
        <w:top w:val="none" w:sz="0" w:space="0" w:color="auto"/>
        <w:left w:val="none" w:sz="0" w:space="0" w:color="auto"/>
        <w:bottom w:val="none" w:sz="0" w:space="0" w:color="auto"/>
        <w:right w:val="none" w:sz="0" w:space="0" w:color="auto"/>
      </w:divBdr>
    </w:div>
    <w:div w:id="2020497508">
      <w:bodyDiv w:val="1"/>
      <w:marLeft w:val="0"/>
      <w:marRight w:val="0"/>
      <w:marTop w:val="0"/>
      <w:marBottom w:val="0"/>
      <w:divBdr>
        <w:top w:val="none" w:sz="0" w:space="0" w:color="auto"/>
        <w:left w:val="none" w:sz="0" w:space="0" w:color="auto"/>
        <w:bottom w:val="none" w:sz="0" w:space="0" w:color="auto"/>
        <w:right w:val="none" w:sz="0" w:space="0" w:color="auto"/>
      </w:divBdr>
    </w:div>
    <w:div w:id="2021539683">
      <w:bodyDiv w:val="1"/>
      <w:marLeft w:val="0"/>
      <w:marRight w:val="0"/>
      <w:marTop w:val="0"/>
      <w:marBottom w:val="0"/>
      <w:divBdr>
        <w:top w:val="none" w:sz="0" w:space="0" w:color="auto"/>
        <w:left w:val="none" w:sz="0" w:space="0" w:color="auto"/>
        <w:bottom w:val="none" w:sz="0" w:space="0" w:color="auto"/>
        <w:right w:val="none" w:sz="0" w:space="0" w:color="auto"/>
      </w:divBdr>
    </w:div>
    <w:div w:id="2025738744">
      <w:bodyDiv w:val="1"/>
      <w:marLeft w:val="0"/>
      <w:marRight w:val="0"/>
      <w:marTop w:val="0"/>
      <w:marBottom w:val="0"/>
      <w:divBdr>
        <w:top w:val="none" w:sz="0" w:space="0" w:color="auto"/>
        <w:left w:val="none" w:sz="0" w:space="0" w:color="auto"/>
        <w:bottom w:val="none" w:sz="0" w:space="0" w:color="auto"/>
        <w:right w:val="none" w:sz="0" w:space="0" w:color="auto"/>
      </w:divBdr>
    </w:div>
    <w:div w:id="2033722510">
      <w:bodyDiv w:val="1"/>
      <w:marLeft w:val="0"/>
      <w:marRight w:val="0"/>
      <w:marTop w:val="0"/>
      <w:marBottom w:val="0"/>
      <w:divBdr>
        <w:top w:val="none" w:sz="0" w:space="0" w:color="auto"/>
        <w:left w:val="none" w:sz="0" w:space="0" w:color="auto"/>
        <w:bottom w:val="none" w:sz="0" w:space="0" w:color="auto"/>
        <w:right w:val="none" w:sz="0" w:space="0" w:color="auto"/>
      </w:divBdr>
    </w:div>
    <w:div w:id="2034988266">
      <w:bodyDiv w:val="1"/>
      <w:marLeft w:val="0"/>
      <w:marRight w:val="0"/>
      <w:marTop w:val="0"/>
      <w:marBottom w:val="0"/>
      <w:divBdr>
        <w:top w:val="none" w:sz="0" w:space="0" w:color="auto"/>
        <w:left w:val="none" w:sz="0" w:space="0" w:color="auto"/>
        <w:bottom w:val="none" w:sz="0" w:space="0" w:color="auto"/>
        <w:right w:val="none" w:sz="0" w:space="0" w:color="auto"/>
      </w:divBdr>
    </w:div>
    <w:div w:id="2047678245">
      <w:bodyDiv w:val="1"/>
      <w:marLeft w:val="0"/>
      <w:marRight w:val="0"/>
      <w:marTop w:val="0"/>
      <w:marBottom w:val="0"/>
      <w:divBdr>
        <w:top w:val="none" w:sz="0" w:space="0" w:color="auto"/>
        <w:left w:val="none" w:sz="0" w:space="0" w:color="auto"/>
        <w:bottom w:val="none" w:sz="0" w:space="0" w:color="auto"/>
        <w:right w:val="none" w:sz="0" w:space="0" w:color="auto"/>
      </w:divBdr>
    </w:div>
    <w:div w:id="2048874063">
      <w:bodyDiv w:val="1"/>
      <w:marLeft w:val="0"/>
      <w:marRight w:val="0"/>
      <w:marTop w:val="0"/>
      <w:marBottom w:val="0"/>
      <w:divBdr>
        <w:top w:val="none" w:sz="0" w:space="0" w:color="auto"/>
        <w:left w:val="none" w:sz="0" w:space="0" w:color="auto"/>
        <w:bottom w:val="none" w:sz="0" w:space="0" w:color="auto"/>
        <w:right w:val="none" w:sz="0" w:space="0" w:color="auto"/>
      </w:divBdr>
    </w:div>
    <w:div w:id="2073386694">
      <w:bodyDiv w:val="1"/>
      <w:marLeft w:val="0"/>
      <w:marRight w:val="0"/>
      <w:marTop w:val="0"/>
      <w:marBottom w:val="0"/>
      <w:divBdr>
        <w:top w:val="none" w:sz="0" w:space="0" w:color="auto"/>
        <w:left w:val="none" w:sz="0" w:space="0" w:color="auto"/>
        <w:bottom w:val="none" w:sz="0" w:space="0" w:color="auto"/>
        <w:right w:val="none" w:sz="0" w:space="0" w:color="auto"/>
      </w:divBdr>
    </w:div>
    <w:div w:id="2074429725">
      <w:bodyDiv w:val="1"/>
      <w:marLeft w:val="0"/>
      <w:marRight w:val="0"/>
      <w:marTop w:val="0"/>
      <w:marBottom w:val="0"/>
      <w:divBdr>
        <w:top w:val="none" w:sz="0" w:space="0" w:color="auto"/>
        <w:left w:val="none" w:sz="0" w:space="0" w:color="auto"/>
        <w:bottom w:val="none" w:sz="0" w:space="0" w:color="auto"/>
        <w:right w:val="none" w:sz="0" w:space="0" w:color="auto"/>
      </w:divBdr>
    </w:div>
    <w:div w:id="2080668041">
      <w:bodyDiv w:val="1"/>
      <w:marLeft w:val="0"/>
      <w:marRight w:val="0"/>
      <w:marTop w:val="0"/>
      <w:marBottom w:val="0"/>
      <w:divBdr>
        <w:top w:val="none" w:sz="0" w:space="0" w:color="auto"/>
        <w:left w:val="none" w:sz="0" w:space="0" w:color="auto"/>
        <w:bottom w:val="none" w:sz="0" w:space="0" w:color="auto"/>
        <w:right w:val="none" w:sz="0" w:space="0" w:color="auto"/>
      </w:divBdr>
    </w:div>
    <w:div w:id="2104495256">
      <w:bodyDiv w:val="1"/>
      <w:marLeft w:val="0"/>
      <w:marRight w:val="0"/>
      <w:marTop w:val="0"/>
      <w:marBottom w:val="0"/>
      <w:divBdr>
        <w:top w:val="none" w:sz="0" w:space="0" w:color="auto"/>
        <w:left w:val="none" w:sz="0" w:space="0" w:color="auto"/>
        <w:bottom w:val="none" w:sz="0" w:space="0" w:color="auto"/>
        <w:right w:val="none" w:sz="0" w:space="0" w:color="auto"/>
      </w:divBdr>
    </w:div>
    <w:div w:id="2123914696">
      <w:bodyDiv w:val="1"/>
      <w:marLeft w:val="0"/>
      <w:marRight w:val="0"/>
      <w:marTop w:val="0"/>
      <w:marBottom w:val="0"/>
      <w:divBdr>
        <w:top w:val="none" w:sz="0" w:space="0" w:color="auto"/>
        <w:left w:val="none" w:sz="0" w:space="0" w:color="auto"/>
        <w:bottom w:val="none" w:sz="0" w:space="0" w:color="auto"/>
        <w:right w:val="none" w:sz="0" w:space="0" w:color="auto"/>
      </w:divBdr>
    </w:div>
    <w:div w:id="2139839084">
      <w:bodyDiv w:val="1"/>
      <w:marLeft w:val="0"/>
      <w:marRight w:val="0"/>
      <w:marTop w:val="0"/>
      <w:marBottom w:val="0"/>
      <w:divBdr>
        <w:top w:val="none" w:sz="0" w:space="0" w:color="auto"/>
        <w:left w:val="none" w:sz="0" w:space="0" w:color="auto"/>
        <w:bottom w:val="none" w:sz="0" w:space="0" w:color="auto"/>
        <w:right w:val="none" w:sz="0" w:space="0" w:color="auto"/>
      </w:divBdr>
    </w:div>
    <w:div w:id="2141603040">
      <w:bodyDiv w:val="1"/>
      <w:marLeft w:val="0"/>
      <w:marRight w:val="0"/>
      <w:marTop w:val="0"/>
      <w:marBottom w:val="0"/>
      <w:divBdr>
        <w:top w:val="none" w:sz="0" w:space="0" w:color="auto"/>
        <w:left w:val="none" w:sz="0" w:space="0" w:color="auto"/>
        <w:bottom w:val="none" w:sz="0" w:space="0" w:color="auto"/>
        <w:right w:val="none" w:sz="0" w:space="0" w:color="auto"/>
      </w:divBdr>
    </w:div>
    <w:div w:id="2142459625">
      <w:bodyDiv w:val="1"/>
      <w:marLeft w:val="0"/>
      <w:marRight w:val="0"/>
      <w:marTop w:val="0"/>
      <w:marBottom w:val="0"/>
      <w:divBdr>
        <w:top w:val="none" w:sz="0" w:space="0" w:color="auto"/>
        <w:left w:val="none" w:sz="0" w:space="0" w:color="auto"/>
        <w:bottom w:val="none" w:sz="0" w:space="0" w:color="auto"/>
        <w:right w:val="none" w:sz="0" w:space="0" w:color="auto"/>
      </w:divBdr>
    </w:div>
    <w:div w:id="21473166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microsoft.com/office/2011/relationships/commentsExtended" Target="commentsExtended.xm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2.xml"/><Relationship Id="rId29" Type="http://schemas.openxmlformats.org/officeDocument/2006/relationships/image" Target="media/image15.png"/><Relationship Id="rId11" Type="http://schemas.openxmlformats.org/officeDocument/2006/relationships/image" Target="media/image2.png"/><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5.png"/><Relationship Id="rId14" Type="http://schemas.microsoft.com/office/2016/09/relationships/commentsIds" Target="commentsIds.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8" Type="http://schemas.openxmlformats.org/officeDocument/2006/relationships/header" Target="header1.xml"/><Relationship Id="rId51"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comments" Target="comments.xml"/><Relationship Id="rId17" Type="http://schemas.openxmlformats.org/officeDocument/2006/relationships/image" Target="media/image3.jp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header" Target="header3.xml"/><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62"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2.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image" Target="media/image1.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header" Target="header4.xml"/><Relationship Id="rId4" Type="http://schemas.openxmlformats.org/officeDocument/2006/relationships/settings" Target="settings.xml"/><Relationship Id="rId9" Type="http://schemas.openxmlformats.org/officeDocument/2006/relationships/footer" Target="foot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Roland%20HP\Downloads\tanev_felev_nev_neptunkod_Szakdolgozat_VP_v7.dotx" TargetMode="External"/></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Wet13</b:Tag>
    <b:SourceType>Book</b:SourceType>
    <b:Guid>{FBB03064-2091-481B-BA64-7C5C38FFF28D}</b:Guid>
    <b:Author>
      <b:Author>
        <b:NameList>
          <b:Person>
            <b:Last>Wetherall</b:Last>
            <b:First>David</b:First>
            <b:Middle>J.</b:Middle>
          </b:Person>
          <b:Person>
            <b:Last>Tanenbaum</b:Last>
            <b:First>Andrew</b:First>
            <b:Middle>S.</b:Middle>
          </b:Person>
        </b:NameList>
      </b:Author>
    </b:Author>
    <b:Title>Computer networks</b:Title>
    <b:Year>2013</b:Year>
    <b:Publisher>Pearson Education</b:Publisher>
    <b:RefOrder>3</b:RefOrder>
  </b:Source>
  <b:Source>
    <b:Tag>DeS12</b:Tag>
    <b:SourceType>JournalArticle</b:SourceType>
    <b:Guid>{42252D55-2A7F-4BFB-A39B-2A5DA43D59FE}</b:Guid>
    <b:Author>
      <b:Author>
        <b:NameList>
          <b:Person>
            <b:Last>De Smedt</b:Last>
            <b:First>T.</b:First>
          </b:Person>
          <b:Person>
            <b:Last>Daelemans</b:Last>
            <b:First>W.</b:First>
          </b:Person>
        </b:NameList>
      </b:Author>
    </b:Author>
    <b:Title>Pattern for python.</b:Title>
    <b:Year>2012</b:Year>
    <b:JournalName>The Journal of Machine Learning Research</b:JournalName>
    <b:Pages>2063-2067</b:Pages>
    <b:Volume>13</b:Volume>
    <b:Issue>1</b:Issue>
    <b:LCID>en-GB</b:LCID>
    <b:RefOrder>1</b:RefOrder>
  </b:Source>
  <b:Source>
    <b:Tag>Zár22</b:Tag>
    <b:SourceType>DocumentFromInternetSite</b:SourceType>
    <b:Guid>{95A97988-D92C-4128-8EBA-0B599356B929}</b:Guid>
    <b:Title>Záróvizsga információk</b:Title>
    <b:InternetSiteTitle>Pannon Egyetem, Műszaki Informatikai Kar</b:InternetSiteTitle>
    <b:URL>https://mik.uni-pannon.hu/index.php/hu/oktatas/zarovizsga.html</b:URL>
    <b:YearAccessed>2022</b:YearAccessed>
    <b:MonthAccessed>03</b:MonthAccessed>
    <b:DayAccessed>04</b:DayAccessed>
    <b:RefOrder>2</b:RefOrder>
  </b:Source>
</b:Sources>
</file>

<file path=customXml/itemProps1.xml><?xml version="1.0" encoding="utf-8"?>
<ds:datastoreItem xmlns:ds="http://schemas.openxmlformats.org/officeDocument/2006/customXml" ds:itemID="{0491FE03-7B64-468A-BAFD-3B324859E0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tanev_felev_nev_neptunkod_Szakdolgozat_VP_v7</Template>
  <TotalTime>1187</TotalTime>
  <Pages>51</Pages>
  <Words>5911</Words>
  <Characters>40787</Characters>
  <Application>Microsoft Office Word</Application>
  <DocSecurity>0</DocSecurity>
  <Lines>339</Lines>
  <Paragraphs>93</Paragraphs>
  <ScaleCrop>false</ScaleCrop>
  <HeadingPairs>
    <vt:vector size="4" baseType="variant">
      <vt:variant>
        <vt:lpstr>Cím</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46605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Roland HP</dc:creator>
  <cp:keywords/>
  <dc:description/>
  <cp:lastModifiedBy>Péter Selyem</cp:lastModifiedBy>
  <cp:revision>97</cp:revision>
  <dcterms:created xsi:type="dcterms:W3CDTF">2025-04-16T07:22:00Z</dcterms:created>
  <dcterms:modified xsi:type="dcterms:W3CDTF">2025-05-06T05:41:00Z</dcterms:modified>
</cp:coreProperties>
</file>